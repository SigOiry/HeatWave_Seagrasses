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C0532" w14:textId="77777777" w:rsidR="0040138B" w:rsidRDefault="00000000">
      <w:pPr>
        <w:pStyle w:val="Title"/>
      </w:pPr>
      <w:r>
        <w:t xml:space="preserve">Draft – Effect of Atmospheric Heatwaves on Reflectance and Pigment Composition of Intertidal </w:t>
      </w:r>
      <w:r>
        <w:rPr>
          <w:i/>
          <w:iCs/>
        </w:rPr>
        <w:t>Nanozostera noltei</w:t>
      </w:r>
      <w:r>
        <w:t xml:space="preserve"> – Draft</w:t>
      </w:r>
    </w:p>
    <w:p w14:paraId="4D2023C2" w14:textId="77777777" w:rsidR="0040138B" w:rsidRDefault="00000000">
      <w:pPr>
        <w:pStyle w:val="Author"/>
      </w:pPr>
      <w:r>
        <w:t>Simon Oiry</w:t>
      </w:r>
    </w:p>
    <w:p w14:paraId="6508A616" w14:textId="77777777" w:rsidR="0040138B" w:rsidRDefault="00000000">
      <w:pPr>
        <w:pStyle w:val="Author"/>
      </w:pPr>
      <w:r>
        <w:t>Bede Ffinian Rowe Davies</w:t>
      </w:r>
    </w:p>
    <w:p w14:paraId="17D88751" w14:textId="77777777" w:rsidR="0040138B" w:rsidRPr="00794BF0" w:rsidRDefault="00000000">
      <w:pPr>
        <w:pStyle w:val="Author"/>
        <w:rPr>
          <w:lang w:val="fr-FR"/>
        </w:rPr>
      </w:pPr>
      <w:r w:rsidRPr="00794BF0">
        <w:rPr>
          <w:lang w:val="fr-FR"/>
        </w:rPr>
        <w:t>Philippe Rosa</w:t>
      </w:r>
    </w:p>
    <w:p w14:paraId="68CBE26D" w14:textId="77777777" w:rsidR="0040138B" w:rsidRPr="00794BF0" w:rsidRDefault="00000000">
      <w:pPr>
        <w:pStyle w:val="Author"/>
        <w:rPr>
          <w:lang w:val="fr-FR"/>
        </w:rPr>
      </w:pPr>
      <w:r w:rsidRPr="00794BF0">
        <w:rPr>
          <w:lang w:val="fr-FR"/>
        </w:rPr>
        <w:t xml:space="preserve">Augustin </w:t>
      </w:r>
      <w:proofErr w:type="spellStart"/>
      <w:r w:rsidRPr="00794BF0">
        <w:rPr>
          <w:lang w:val="fr-FR"/>
        </w:rPr>
        <w:t>Debly</w:t>
      </w:r>
      <w:proofErr w:type="spellEnd"/>
    </w:p>
    <w:p w14:paraId="70BA4BAF" w14:textId="77777777" w:rsidR="0040138B" w:rsidRPr="00794BF0" w:rsidRDefault="00000000">
      <w:pPr>
        <w:pStyle w:val="Author"/>
        <w:rPr>
          <w:lang w:val="fr-FR"/>
        </w:rPr>
      </w:pPr>
      <w:r w:rsidRPr="00794BF0">
        <w:rPr>
          <w:lang w:val="fr-FR"/>
        </w:rPr>
        <w:t xml:space="preserve">Anne-Laure </w:t>
      </w:r>
      <w:proofErr w:type="spellStart"/>
      <w:r w:rsidRPr="00794BF0">
        <w:rPr>
          <w:lang w:val="fr-FR"/>
        </w:rPr>
        <w:t>Barillé</w:t>
      </w:r>
      <w:proofErr w:type="spellEnd"/>
    </w:p>
    <w:p w14:paraId="35F65B7B" w14:textId="77777777" w:rsidR="0040138B" w:rsidRPr="00794BF0" w:rsidRDefault="00000000">
      <w:pPr>
        <w:pStyle w:val="Author"/>
        <w:rPr>
          <w:lang w:val="fr-FR"/>
        </w:rPr>
      </w:pPr>
      <w:r w:rsidRPr="00794BF0">
        <w:rPr>
          <w:lang w:val="fr-FR"/>
        </w:rPr>
        <w:t xml:space="preserve">Nicolas </w:t>
      </w:r>
      <w:proofErr w:type="spellStart"/>
      <w:r w:rsidRPr="00794BF0">
        <w:rPr>
          <w:lang w:val="fr-FR"/>
        </w:rPr>
        <w:t>Harrin</w:t>
      </w:r>
      <w:proofErr w:type="spellEnd"/>
    </w:p>
    <w:p w14:paraId="47204E88" w14:textId="77777777" w:rsidR="0040138B" w:rsidRPr="00794BF0" w:rsidRDefault="00000000">
      <w:pPr>
        <w:pStyle w:val="Author"/>
        <w:rPr>
          <w:lang w:val="fr-FR"/>
        </w:rPr>
      </w:pPr>
      <w:r w:rsidRPr="00794BF0">
        <w:rPr>
          <w:lang w:val="fr-FR"/>
        </w:rPr>
        <w:t>Pierre Gernez</w:t>
      </w:r>
    </w:p>
    <w:p w14:paraId="3D7190DF" w14:textId="77777777" w:rsidR="0040138B" w:rsidRPr="00794BF0" w:rsidRDefault="00000000">
      <w:pPr>
        <w:pStyle w:val="Author"/>
        <w:rPr>
          <w:lang w:val="fr-FR"/>
        </w:rPr>
      </w:pPr>
      <w:r w:rsidRPr="00794BF0">
        <w:rPr>
          <w:lang w:val="fr-FR"/>
        </w:rPr>
        <w:t xml:space="preserve">Laurent </w:t>
      </w:r>
      <w:proofErr w:type="spellStart"/>
      <w:r w:rsidRPr="00794BF0">
        <w:rPr>
          <w:lang w:val="fr-FR"/>
        </w:rPr>
        <w:t>Barillé</w:t>
      </w:r>
      <w:proofErr w:type="spellEnd"/>
    </w:p>
    <w:p w14:paraId="48CF9034" w14:textId="77777777" w:rsidR="0040138B" w:rsidRDefault="00000000">
      <w:pPr>
        <w:pStyle w:val="Date"/>
      </w:pPr>
      <w:r>
        <w:t>2024-10-22</w:t>
      </w:r>
    </w:p>
    <w:p w14:paraId="5DDC08E2" w14:textId="77777777" w:rsidR="0040138B" w:rsidRDefault="00000000">
      <w:pPr>
        <w:pStyle w:val="AbstractTitle"/>
      </w:pPr>
      <w:r>
        <w:t>Abstract</w:t>
      </w:r>
    </w:p>
    <w:p w14:paraId="5D4DB8D1" w14:textId="77777777" w:rsidR="0040138B" w:rsidRDefault="00000000">
      <w:pPr>
        <w:pStyle w:val="Abstract"/>
      </w:pPr>
      <w:r>
        <w:t>To be written</w:t>
      </w:r>
    </w:p>
    <w:p w14:paraId="09B8074A" w14:textId="77777777" w:rsidR="0040138B" w:rsidRDefault="00000000">
      <w:pPr>
        <w:pStyle w:val="Heading1"/>
      </w:pPr>
      <w:bookmarkStart w:id="0" w:name="introduction"/>
      <w:r>
        <w:t>1. Introduction</w:t>
      </w:r>
    </w:p>
    <w:p w14:paraId="73FC61CB" w14:textId="77777777" w:rsidR="0040138B" w:rsidRDefault="00000000">
      <w:pPr>
        <w:pStyle w:val="FirstParagraph"/>
      </w:pPr>
      <w:r>
        <w:t>Intertidal seagrasses play a crucial role in the ecosystem by providing habitats and feeding grounds for various marine species, supporting rich marine biodiversity, and contributing significantly to primary production and carbon sequestration (Sousa et al., 2019; Unsworth et al., 2022). These seagrasses are essential in maintaining the health of coastal ecosystems by stabilizing sediments, filtering water, and serving as indicators of environmental changes due to their sensitivity to water quality variations (Zoffoli et al., 2021). The interactions between seagrass meadows and their associated herbivores further enhance the delivery of ecosystem services, including coastal protection and fisheries support (Gardner and Finlayson, 2018; Jankowska et al., 2019; Zoffoli et al., 2023). Understanding and preserving these ecosystems are vital for maintaining the biodiversity and productivity of coastal regions (Ramesh and Mohanraju, 2020; Scott et al., 2018).</w:t>
      </w:r>
    </w:p>
    <w:p w14:paraId="3440A6A0" w14:textId="77777777" w:rsidR="0040138B" w:rsidRDefault="00000000">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 (Waycott et al., 2009). Seagrasses are also threatened by nutrient enrichment from agricultural and urban </w:t>
      </w:r>
      <w:r>
        <w:lastRenderedPageBreak/>
        <w:t>runoff, which can lead to eutrophication. This condition promotes the overgrowth of algal blooms that compete with seagrasses for light and nutrients, further stressing these important plants (Thomsen et al., 2023) (Oiry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 (Sevgi and Leblebici, 2022) Additionally, invasive species can out compete native seagrasses for resources, altering community structure and function (Simpson et al., 2016).</w:t>
      </w:r>
    </w:p>
    <w:p w14:paraId="2F4527F6" w14:textId="77777777" w:rsidR="0040138B" w:rsidRDefault="00000000">
      <w:pPr>
        <w:pStyle w:val="BodyText"/>
      </w:pPr>
      <w:r>
        <w:t xml:space="preserve">Heatwaves, exacerbated by climate change, pose a growing threat to seagrasses. Marine Heatwaves (MHW), defined by Hobday et al. (2016) as prolonged discrete anomalously warm water events, and Atmospheric Heatwaves (AHW), defined by Perkins and Alexander (2013) as periods of at least three consecutive days with temperatures exceeding the 90th percentile, cause severe physiological stress on seagrasses (Deguette et al., 2022; Sawall et al., 2021). At the interface between the land and oceans, intertidal seagrasses are exposed to both MHW and AHW. Heatwaves have profound impacts on seagrasses, with their effects varying based on species and geographic location. For instance, the seagrass </w:t>
      </w:r>
      <w:r>
        <w:rPr>
          <w:i/>
          <w:iCs/>
        </w:rPr>
        <w:t>Zostera marina</w:t>
      </w:r>
      <w:r>
        <w:t xml:space="preserve"> exhibits high susceptibility to elevated sea surface temperatures during winter and spring, leading to advanced flowering, high mortality rates, and reduced biomass (Sawall et al., 2021). Similarly, </w:t>
      </w:r>
      <w:r>
        <w:rPr>
          <w:i/>
          <w:iCs/>
        </w:rPr>
        <w:t>Cymodocea nodosa</w:t>
      </w:r>
      <w:r>
        <w:t xml:space="preserve"> shows increased photosynthetic activity during heatwaves but suffers negative effects on photosynthetic performance and leaf biomass during recovery (Deguette et al., 2022). Additionally, different populations of </w:t>
      </w:r>
      <w:r>
        <w:rPr>
          <w:i/>
          <w:iCs/>
        </w:rPr>
        <w:t>Zostera marina</w:t>
      </w:r>
      <w:r>
        <w:t xml:space="preserve"> along the European thermal gradient exhibit varied photophysiological responses during the recovery phase of heatwaves, indicating differential adaptation capabilities among populations (Winters et al., 2011). These events intensify other stressors, such as overgrazing and seed burial, compromising sexual recruitment (Guerrero-Meseguer et al., 2020).</w:t>
      </w:r>
    </w:p>
    <w:p w14:paraId="0B1AC80F" w14:textId="77777777" w:rsidR="0040138B" w:rsidRDefault="00000000">
      <w:pPr>
        <w:pStyle w:val="BodyText"/>
      </w:pPr>
      <w:r>
        <w:t>Remote sensing is increasingly being used to monitor marine ecosystems, including seagrass meadows. Spectral indices such as the Normalized Difference Vegetation Index (NDVI) and the Soil-Adjusted Vegetation Index (SAVI) are effective for quantifying vegetation health over time (Akbar et al., 2020; Cârlan et al., 2020; Huete, 2012; Kloos et al., 2021).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 (Papathanasopoulou et al., 2019).</w:t>
      </w:r>
    </w:p>
    <w:p w14:paraId="1D79AA10" w14:textId="77777777" w:rsidR="0040138B" w:rsidRDefault="00000000">
      <w:pPr>
        <w:pStyle w:val="BodyText"/>
      </w:pPr>
      <w:r>
        <w:t>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p w14:paraId="5F7DEDA5" w14:textId="77777777" w:rsidR="0040138B" w:rsidRDefault="00000000">
      <w:pPr>
        <w:pStyle w:val="Heading1"/>
      </w:pPr>
      <w:bookmarkStart w:id="1" w:name="material-methods"/>
      <w:bookmarkEnd w:id="0"/>
      <w:r>
        <w:lastRenderedPageBreak/>
        <w:t>2. Material &amp; Methods</w:t>
      </w:r>
    </w:p>
    <w:p w14:paraId="7D12B7DE" w14:textId="77777777" w:rsidR="0040138B" w:rsidRDefault="00000000">
      <w:pPr>
        <w:pStyle w:val="Heading2"/>
      </w:pPr>
      <w:bookmarkStart w:id="2" w:name="X27a1969d5b72398d0a273597903fb82da79178c"/>
      <w:r>
        <w:t>2.1 Observation of seagrass leaves darkening.</w:t>
      </w:r>
    </w:p>
    <w:p w14:paraId="5224B330" w14:textId="77777777" w:rsidR="0040138B" w:rsidRDefault="00000000">
      <w:pPr>
        <w:pStyle w:val="Heading3"/>
      </w:pPr>
      <w:bookmarkStart w:id="3" w:name="field-observation"/>
      <w:r>
        <w:t>2.1.1 Field Observation</w:t>
      </w:r>
    </w:p>
    <w:tbl>
      <w:tblPr>
        <w:tblStyle w:val="Table"/>
        <w:tblW w:w="5000" w:type="pct"/>
        <w:tblLayout w:type="fixed"/>
        <w:tblLook w:val="0000" w:firstRow="0" w:lastRow="0" w:firstColumn="0" w:lastColumn="0" w:noHBand="0" w:noVBand="0"/>
      </w:tblPr>
      <w:tblGrid>
        <w:gridCol w:w="9972"/>
      </w:tblGrid>
      <w:tr w:rsidR="0040138B" w14:paraId="2EA12C60" w14:textId="77777777">
        <w:tc>
          <w:tcPr>
            <w:tcW w:w="7920" w:type="dxa"/>
          </w:tcPr>
          <w:p w14:paraId="64FB15DF" w14:textId="77777777" w:rsidR="0040138B" w:rsidRDefault="00000000">
            <w:pPr>
              <w:pStyle w:val="Compact"/>
              <w:jc w:val="center"/>
            </w:pPr>
            <w:bookmarkStart w:id="4" w:name="fig-quiberonMap"/>
            <w:bookmarkStart w:id="5" w:name="cell-fig-quiberonMap"/>
            <w:r>
              <w:rPr>
                <w:noProof/>
              </w:rPr>
              <w:drawing>
                <wp:inline distT="0" distB="0" distL="0" distR="0" wp14:anchorId="35D8CCBC" wp14:editId="59331240">
                  <wp:extent cx="5334000" cy="545677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s/Low_res/Quiberon_map.png"/>
                          <pic:cNvPicPr>
                            <a:picLocks noChangeAspect="1" noChangeArrowheads="1"/>
                          </pic:cNvPicPr>
                        </pic:nvPicPr>
                        <pic:blipFill>
                          <a:blip r:embed="rId5"/>
                          <a:stretch>
                            <a:fillRect/>
                          </a:stretch>
                        </pic:blipFill>
                        <pic:spPr bwMode="auto">
                          <a:xfrm>
                            <a:off x="0" y="0"/>
                            <a:ext cx="5334000" cy="5456777"/>
                          </a:xfrm>
                          <a:prstGeom prst="rect">
                            <a:avLst/>
                          </a:prstGeom>
                          <a:noFill/>
                          <a:ln w="9525">
                            <a:noFill/>
                            <a:headEnd/>
                            <a:tailEnd/>
                          </a:ln>
                        </pic:spPr>
                      </pic:pic>
                    </a:graphicData>
                  </a:graphic>
                </wp:inline>
              </w:drawing>
            </w:r>
          </w:p>
          <w:p w14:paraId="0F82F943" w14:textId="77777777" w:rsidR="0040138B" w:rsidRDefault="00000000">
            <w:pPr>
              <w:pStyle w:val="ImageCaption"/>
              <w:spacing w:before="200"/>
            </w:pPr>
            <w:r>
              <w:t>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tc>
        <w:bookmarkEnd w:id="4"/>
      </w:tr>
    </w:tbl>
    <w:bookmarkEnd w:id="5"/>
    <w:p w14:paraId="783018B7" w14:textId="77777777" w:rsidR="0040138B" w:rsidRDefault="00000000">
      <w:pPr>
        <w:pStyle w:val="BodyText"/>
      </w:pPr>
      <w:r>
        <w:t>A fieldtrip, aiming to map a seagrass meadow near Quiberon (France : 46°57’32.0”N, 2°10’37.0”W), occurred in the 10th of September 2021 (</w:t>
      </w:r>
      <w:hyperlink w:anchor="fig-quiberonMap">
        <w:r w:rsidR="0040138B">
          <w:rPr>
            <w:rStyle w:val="Hyperlink"/>
          </w:rPr>
          <w:t>Figure 1</w:t>
        </w:r>
      </w:hyperlink>
      <w:r>
        <w:t xml:space="preserve">). During this fieldtrip, darkening of seagrasses have been observed, resulting in the darkening of seagrass leaves over large area </w:t>
      </w:r>
      <w:r>
        <w:lastRenderedPageBreak/>
        <w:t>of the meadow (</w:t>
      </w:r>
      <w:hyperlink w:anchor="fig-QuiberonImg">
        <w:r w:rsidR="0040138B">
          <w:rPr>
            <w:rStyle w:val="Hyperlink"/>
          </w:rPr>
          <w:t>Figure 2</w:t>
        </w:r>
      </w:hyperlink>
      <w:r>
        <w:t xml:space="preserve"> 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sidR="0040138B">
          <w:rPr>
            <w:rStyle w:val="Hyperlink"/>
          </w:rPr>
          <w:t>Figure 1</w:t>
        </w:r>
      </w:hyperlink>
      <w:r>
        <w:t>).</w:t>
      </w:r>
    </w:p>
    <w:tbl>
      <w:tblPr>
        <w:tblStyle w:val="Table"/>
        <w:tblW w:w="5000" w:type="pct"/>
        <w:tblLayout w:type="fixed"/>
        <w:tblLook w:val="0000" w:firstRow="0" w:lastRow="0" w:firstColumn="0" w:lastColumn="0" w:noHBand="0" w:noVBand="0"/>
      </w:tblPr>
      <w:tblGrid>
        <w:gridCol w:w="9972"/>
      </w:tblGrid>
      <w:tr w:rsidR="0040138B" w14:paraId="2DFB6877" w14:textId="77777777">
        <w:tc>
          <w:tcPr>
            <w:tcW w:w="7920" w:type="dxa"/>
          </w:tcPr>
          <w:p w14:paraId="68312D5F" w14:textId="77777777" w:rsidR="0040138B" w:rsidRDefault="00000000">
            <w:pPr>
              <w:pStyle w:val="Compact"/>
              <w:jc w:val="center"/>
            </w:pPr>
            <w:bookmarkStart w:id="6" w:name="fig-QuiberonImg"/>
            <w:bookmarkStart w:id="7" w:name="cell-fig-QuiberonImg"/>
            <w:r>
              <w:rPr>
                <w:noProof/>
              </w:rPr>
              <w:drawing>
                <wp:inline distT="0" distB="0" distL="0" distR="0" wp14:anchorId="175005CE" wp14:editId="73FB8088">
                  <wp:extent cx="5334000" cy="352655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s/Low_res/img_Quiberon.png"/>
                          <pic:cNvPicPr>
                            <a:picLocks noChangeAspect="1" noChangeArrowheads="1"/>
                          </pic:cNvPicPr>
                        </pic:nvPicPr>
                        <pic:blipFill>
                          <a:blip r:embed="rId6"/>
                          <a:stretch>
                            <a:fillRect/>
                          </a:stretch>
                        </pic:blipFill>
                        <pic:spPr bwMode="auto">
                          <a:xfrm>
                            <a:off x="0" y="0"/>
                            <a:ext cx="5334000" cy="3526559"/>
                          </a:xfrm>
                          <a:prstGeom prst="rect">
                            <a:avLst/>
                          </a:prstGeom>
                          <a:noFill/>
                          <a:ln w="9525">
                            <a:noFill/>
                            <a:headEnd/>
                            <a:tailEnd/>
                          </a:ln>
                        </pic:spPr>
                      </pic:pic>
                    </a:graphicData>
                  </a:graphic>
                </wp:inline>
              </w:drawing>
            </w:r>
          </w:p>
          <w:p w14:paraId="41A69052" w14:textId="77777777" w:rsidR="0040138B" w:rsidRDefault="00000000">
            <w:pPr>
              <w:pStyle w:val="ImageCaption"/>
              <w:spacing w:before="200"/>
            </w:pPr>
            <w:r>
              <w:t>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tc>
        <w:bookmarkEnd w:id="6"/>
      </w:tr>
    </w:tbl>
    <w:p w14:paraId="20E36C6F" w14:textId="77777777" w:rsidR="0040138B" w:rsidRDefault="00000000">
      <w:pPr>
        <w:pStyle w:val="Heading3"/>
      </w:pPr>
      <w:bookmarkStart w:id="8" w:name="X73fb4b6725bb43bdc3c17946b41d73eba45f33b"/>
      <w:bookmarkEnd w:id="3"/>
      <w:bookmarkEnd w:id="7"/>
      <w:r>
        <w:t>2.1.2 Temparature Data and identification of heatwaves</w:t>
      </w:r>
    </w:p>
    <w:p w14:paraId="4FC39193" w14:textId="77777777" w:rsidR="0040138B" w:rsidRDefault="00000000">
      <w:pPr>
        <w:pStyle w:val="Heading4"/>
      </w:pPr>
      <w:bookmarkStart w:id="9" w:name="air-temperature"/>
      <w:r>
        <w:t>2.1.2.1 Air temperature</w:t>
      </w:r>
    </w:p>
    <w:p w14:paraId="1CB49789" w14:textId="77777777" w:rsidR="0040138B" w:rsidRDefault="00000000">
      <w:pPr>
        <w:pStyle w:val="FirstParagraph"/>
      </w:pPr>
      <w:r>
        <w:t xml:space="preserve">Since January 1, 2024, Meteo France weather data has been freely and openly accessible. Hourly air temperature data (°C) for the French Atlantic and Channel coasts was retrieved using a </w:t>
      </w:r>
      <w:hyperlink r:id="rId7">
        <w:r w:rsidR="0040138B">
          <w:rPr>
            <w:rStyle w:val="Hyperlink"/>
          </w:rPr>
          <w:t>custom script</w:t>
        </w:r>
      </w:hyperlink>
      <w:r>
        <w:t xml:space="preserve"> 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14:paraId="57262228" w14:textId="77777777" w:rsidR="0040138B" w:rsidRDefault="00000000">
      <w:pPr>
        <w:pStyle w:val="BodyText"/>
      </w:pPr>
      <w:r>
        <w:lastRenderedPageBreak/>
        <w:t>Heatwave detection was performed using the HeatwaveR package in R (Schlegel and Smit, 2018). This package utilizes the methodology proposed by Hobday et al. (2016) 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 Hobday et al. (2018). Following the methodology of Schlegel et al. (2017), coldspell events corresponding to temperature bellow the percentile 10th of the climatology during 3 consecutives days have also been measured.</w:t>
      </w:r>
    </w:p>
    <w:p w14:paraId="6CF94BFE" w14:textId="77777777" w:rsidR="0040138B" w:rsidRDefault="00000000">
      <w:pPr>
        <w:pStyle w:val="BodyText"/>
      </w:pPr>
      <w:r>
        <w:t>Concerning heatwaves event near Quiberon, this methodology has been apply solely on the nearest weather station of our study site (Lorient-Lann Bihoue, 47°45’46”N 3°26’11”W , more than 395000 observation since the 1st of February 1952).</w:t>
      </w:r>
    </w:p>
    <w:p w14:paraId="32E54BF5" w14:textId="77777777" w:rsidR="0040138B" w:rsidRDefault="00000000">
      <w:pPr>
        <w:pStyle w:val="Heading4"/>
      </w:pPr>
      <w:bookmarkStart w:id="10" w:name="water-temperature"/>
      <w:bookmarkEnd w:id="9"/>
      <w:r>
        <w:t>2.1.2.2 Water temperature</w:t>
      </w:r>
    </w:p>
    <w:p w14:paraId="219FB313" w14:textId="77777777" w:rsidR="0040138B" w:rsidRDefault="00000000">
      <w:pPr>
        <w:pStyle w:val="FirstParagraph"/>
      </w:pPr>
      <w:r>
        <w:t>SST data from the Copernicus CMEMS platform were downloaded for the French coast near Quiberon (47°29′03″N, 3°07′09″W), covering 1982-2022 (CMEMS, 2024).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 (Schlegel and Smit, 2018) was used to compute SST climatology and detect SST events using the same method as air temperature event detection.</w:t>
      </w:r>
    </w:p>
    <w:p w14:paraId="06A594CE" w14:textId="77777777" w:rsidR="0040138B" w:rsidRDefault="00000000">
      <w:pPr>
        <w:pStyle w:val="Heading3"/>
      </w:pPr>
      <w:bookmarkStart w:id="11" w:name="satellite-observation"/>
      <w:bookmarkEnd w:id="8"/>
      <w:bookmarkEnd w:id="10"/>
      <w:r>
        <w:t>2.1.3 Satellite Observation</w:t>
      </w:r>
    </w:p>
    <w:p w14:paraId="194A5F75" w14:textId="77777777" w:rsidR="0040138B" w:rsidRDefault="00000000">
      <w:pPr>
        <w:pStyle w:val="FirstParagraph"/>
      </w:pPr>
      <w:r>
        <w:t>Two Sentinel-2 images covering the field trip site (</w:t>
      </w:r>
      <w:hyperlink w:anchor="fig-quiberonMap">
        <w:r w:rsidR="0040138B">
          <w:rPr>
            <w:rStyle w:val="Hyperlink"/>
          </w:rPr>
          <w:t>Figure 1</w:t>
        </w:r>
      </w:hyperlink>
      <w:r>
        <w:t>) were downloaded from the Copernicus platform (European Space Agency, 2024a).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 (European Space Agency, 2024b).</w:t>
      </w:r>
    </w:p>
    <w:p w14:paraId="553CBCF5" w14:textId="77777777" w:rsidR="0040138B" w:rsidRDefault="00000000">
      <w:pPr>
        <w:pStyle w:val="BodyText"/>
      </w:pPr>
      <w:r>
        <w:t>Reflectance value of each GCPs (</w:t>
      </w:r>
      <w:hyperlink w:anchor="fig-quiberonMap">
        <w:r w:rsidR="0040138B">
          <w:rPr>
            <w:rStyle w:val="Hyperlink"/>
          </w:rPr>
          <w:t>Figure 1</w:t>
        </w:r>
      </w:hyperlink>
      <w:r>
        <w:t>) have been exctracted and compared before and after the heatwave event.</w:t>
      </w:r>
    </w:p>
    <w:p w14:paraId="1629D85A" w14:textId="77777777" w:rsidR="0040138B" w:rsidRDefault="00000000">
      <w:pPr>
        <w:pStyle w:val="Heading2"/>
      </w:pPr>
      <w:bookmarkStart w:id="12" w:name="laboratory-experiment"/>
      <w:bookmarkEnd w:id="2"/>
      <w:bookmarkEnd w:id="11"/>
      <w:r>
        <w:t>2.2 Laboratory experiment</w:t>
      </w:r>
    </w:p>
    <w:p w14:paraId="5E5DA3E6" w14:textId="77777777" w:rsidR="0040138B" w:rsidRDefault="00000000">
      <w:pPr>
        <w:pStyle w:val="Heading3"/>
      </w:pPr>
      <w:bookmarkStart w:id="13" w:name="sampling-and-acclimation-of-seagrasses"/>
      <w:r>
        <w:t>2.2.1 Sampling and acclimation of seagrasses</w:t>
      </w:r>
    </w:p>
    <w:p w14:paraId="49659907" w14:textId="77777777" w:rsidR="0040138B" w:rsidRDefault="00000000">
      <w:pPr>
        <w:pStyle w:val="FirstParagraph"/>
      </w:pPr>
      <w:r>
        <w:t xml:space="preserve">Seagrass was sampled from a </w:t>
      </w:r>
      <w:r>
        <w:rPr>
          <w:i/>
          <w:iCs/>
        </w:rPr>
        <w:t>Nanozostera noltei</w:t>
      </w:r>
      <w:r>
        <w:t xml:space="preserve"> (dwarf eelgrass, syn. </w:t>
      </w:r>
      <w:r>
        <w:rPr>
          <w:i/>
          <w:iCs/>
        </w:rPr>
        <w:t>Zostera noltei</w:t>
      </w:r>
      <w:r>
        <w:t>) meadow on Noirmoutier Island, France (46°57’32.0”N, 2°10’37.0”W) at low tide in June 2024. A home-</w:t>
      </w:r>
      <w:r>
        <w:lastRenderedPageBreak/>
        <w:t>made inox sampling box was used to sample seagrass from an area of 30 cm by 15 cm and 5 cm deep, maintaining the sediment structure and avoiding damage to the rhizomes and the leafs of the seagrass (</w:t>
      </w:r>
      <w:hyperlink w:anchor="fig-design">
        <w:r w:rsidR="0040138B">
          <w:rPr>
            <w:rStyle w:val="Hyperlink"/>
          </w:rPr>
          <w:t>Figure 3</w:t>
        </w:r>
      </w:hyperlink>
      <w:r>
        <w:t xml:space="preserve"> 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 (Akbar et al., 2020). A wave generator was used in the tank to circulate and reoxygenate the water.</w:t>
      </w:r>
    </w:p>
    <w:p w14:paraId="59AC7FA7" w14:textId="77777777" w:rsidR="0040138B" w:rsidRDefault="00000000">
      <w:pPr>
        <w:pStyle w:val="Heading3"/>
      </w:pPr>
      <w:bookmarkStart w:id="14" w:name="experimental-design"/>
      <w:bookmarkEnd w:id="13"/>
      <w:r>
        <w:t>2.2.2 Experimental design</w:t>
      </w:r>
    </w:p>
    <w:tbl>
      <w:tblPr>
        <w:tblStyle w:val="Table"/>
        <w:tblW w:w="5000" w:type="pct"/>
        <w:tblLayout w:type="fixed"/>
        <w:tblLook w:val="0000" w:firstRow="0" w:lastRow="0" w:firstColumn="0" w:lastColumn="0" w:noHBand="0" w:noVBand="0"/>
      </w:tblPr>
      <w:tblGrid>
        <w:gridCol w:w="9972"/>
      </w:tblGrid>
      <w:tr w:rsidR="0040138B" w14:paraId="5CB41012" w14:textId="77777777">
        <w:tc>
          <w:tcPr>
            <w:tcW w:w="7920" w:type="dxa"/>
          </w:tcPr>
          <w:p w14:paraId="49AA08E7" w14:textId="77777777" w:rsidR="0040138B" w:rsidRDefault="00000000">
            <w:pPr>
              <w:pStyle w:val="Compact"/>
              <w:jc w:val="center"/>
            </w:pPr>
            <w:bookmarkStart w:id="15" w:name="fig-design"/>
            <w:bookmarkStart w:id="16" w:name="cell-fig-design"/>
            <w:r>
              <w:rPr>
                <w:noProof/>
              </w:rPr>
              <w:drawing>
                <wp:inline distT="0" distB="0" distL="0" distR="0" wp14:anchorId="127ED34D" wp14:editId="267CE80C">
                  <wp:extent cx="5334000" cy="5246716"/>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s/Low_res/Experimental_design.png"/>
                          <pic:cNvPicPr>
                            <a:picLocks noChangeAspect="1" noChangeArrowheads="1"/>
                          </pic:cNvPicPr>
                        </pic:nvPicPr>
                        <pic:blipFill>
                          <a:blip r:embed="rId8"/>
                          <a:stretch>
                            <a:fillRect/>
                          </a:stretch>
                        </pic:blipFill>
                        <pic:spPr bwMode="auto">
                          <a:xfrm>
                            <a:off x="0" y="0"/>
                            <a:ext cx="5334000" cy="5246716"/>
                          </a:xfrm>
                          <a:prstGeom prst="rect">
                            <a:avLst/>
                          </a:prstGeom>
                          <a:noFill/>
                          <a:ln w="9525">
                            <a:noFill/>
                            <a:headEnd/>
                            <a:tailEnd/>
                          </a:ln>
                        </pic:spPr>
                      </pic:pic>
                    </a:graphicData>
                  </a:graphic>
                </wp:inline>
              </w:drawing>
            </w:r>
          </w:p>
          <w:p w14:paraId="1B245A97" w14:textId="77777777" w:rsidR="0040138B" w:rsidRDefault="00000000">
            <w:pPr>
              <w:pStyle w:val="ImageCaption"/>
              <w:spacing w:before="200"/>
            </w:pPr>
            <w:r>
              <w:lastRenderedPageBreak/>
              <w:t>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tc>
        <w:bookmarkEnd w:id="15"/>
      </w:tr>
    </w:tbl>
    <w:bookmarkEnd w:id="16"/>
    <w:p w14:paraId="02D96BBE" w14:textId="77777777" w:rsidR="0040138B" w:rsidRDefault="00000000">
      <w:pPr>
        <w:pStyle w:val="BodyText"/>
      </w:pPr>
      <w:r>
        <w:lastRenderedPageBreak/>
        <w:t xml:space="preserve">Two intertidal chambers from </w:t>
      </w:r>
      <w:hyperlink r:id="rId9">
        <w:r w:rsidR="0040138B">
          <w:rPr>
            <w:rStyle w:val="Hyperlink"/>
          </w:rPr>
          <w:t>ElectricBlue</w:t>
        </w:r>
      </w:hyperlink>
      <w:r>
        <w:t xml:space="preserve"> were used to simulate tidal cycles and control water temperature during high tide and air temperature during low tide (</w:t>
      </w:r>
      <w:hyperlink w:anchor="fig-design">
        <w:r w:rsidR="0040138B">
          <w:rPr>
            <w:rStyle w:val="Hyperlink"/>
          </w:rPr>
          <w:t>Figure 3</w:t>
        </w:r>
      </w:hyperlink>
      <w:r>
        <w:t xml:space="preserve"> B,C). One chamber served as the control, while the other was used for the experimental treatment.</w:t>
      </w:r>
    </w:p>
    <w:tbl>
      <w:tblPr>
        <w:tblStyle w:val="Table"/>
        <w:tblW w:w="5000" w:type="pct"/>
        <w:tblLayout w:type="fixed"/>
        <w:tblLook w:val="0000" w:firstRow="0" w:lastRow="0" w:firstColumn="0" w:lastColumn="0" w:noHBand="0" w:noVBand="0"/>
      </w:tblPr>
      <w:tblGrid>
        <w:gridCol w:w="9972"/>
      </w:tblGrid>
      <w:tr w:rsidR="0040138B" w14:paraId="08A72212" w14:textId="77777777">
        <w:tc>
          <w:tcPr>
            <w:tcW w:w="7920" w:type="dxa"/>
          </w:tcPr>
          <w:p w14:paraId="6A070C65" w14:textId="77777777" w:rsidR="0040138B" w:rsidRDefault="00000000">
            <w:pPr>
              <w:pStyle w:val="Compact"/>
              <w:jc w:val="center"/>
            </w:pPr>
            <w:bookmarkStart w:id="17" w:name="fig-Temperature_Bourgneuf"/>
            <w:bookmarkStart w:id="18" w:name="cell-fig-Temperature_Bourgneuf"/>
            <w:r>
              <w:rPr>
                <w:noProof/>
              </w:rPr>
              <w:drawing>
                <wp:inline distT="0" distB="0" distL="0" distR="0" wp14:anchorId="20DEDB3E" wp14:editId="208DACEC">
                  <wp:extent cx="1600200" cy="1600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s/High_res/Temperature_compare.png"/>
                          <pic:cNvPicPr>
                            <a:picLocks noChangeAspect="1" noChangeArrowheads="1"/>
                          </pic:cNvPicPr>
                        </pic:nvPicPr>
                        <pic:blipFill>
                          <a:blip r:embed="rId10"/>
                          <a:stretch>
                            <a:fillRect/>
                          </a:stretch>
                        </pic:blipFill>
                        <pic:spPr bwMode="auto">
                          <a:xfrm>
                            <a:off x="0" y="0"/>
                            <a:ext cx="1600200" cy="1600200"/>
                          </a:xfrm>
                          <a:prstGeom prst="rect">
                            <a:avLst/>
                          </a:prstGeom>
                          <a:noFill/>
                          <a:ln w="9525">
                            <a:noFill/>
                            <a:headEnd/>
                            <a:tailEnd/>
                          </a:ln>
                        </pic:spPr>
                      </pic:pic>
                    </a:graphicData>
                  </a:graphic>
                </wp:inline>
              </w:drawing>
            </w:r>
          </w:p>
          <w:p w14:paraId="2B737DA0" w14:textId="77777777" w:rsidR="0040138B" w:rsidRDefault="00000000">
            <w:pPr>
              <w:pStyle w:val="ImageCaption"/>
              <w:spacing w:before="200"/>
            </w:pPr>
            <w:r>
              <w:t>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tc>
        <w:bookmarkEnd w:id="17"/>
      </w:tr>
    </w:tbl>
    <w:bookmarkEnd w:id="18"/>
    <w:p w14:paraId="0ED2AFD5" w14:textId="77777777" w:rsidR="0040138B" w:rsidRDefault="00000000">
      <w:pPr>
        <w:pStyle w:val="BodyText"/>
      </w:pPr>
      <w:r>
        <w:t xml:space="preserve">To experimentally apply temperatures that closely mimic those experienced by seagrasses in the field, </w:t>
      </w:r>
      <w:r>
        <w:rPr>
          <w:i/>
          <w:iCs/>
        </w:rPr>
        <w:t>in situ</w:t>
      </w:r>
      <w:r>
        <w:t xml:space="preserve"> temperature sensors were placed at the sampling site in Bourgneuf Bay during August 2024. The daily maximum temperatures recorded by the </w:t>
      </w:r>
      <w:r>
        <w:rPr>
          <w:i/>
          <w:iCs/>
        </w:rPr>
        <w:t>in situ</w:t>
      </w:r>
      <w:r>
        <w:t xml:space="preserve"> sensors were compared to those measured by the nearest weather station operated by Meteo France (</w:t>
      </w:r>
      <w:hyperlink w:anchor="fig-Temperature_Bourgneuf">
        <w:r w:rsidR="0040138B">
          <w:rPr>
            <w:rStyle w:val="Hyperlink"/>
          </w:rPr>
          <w:t>Figure 4</w:t>
        </w:r>
      </w:hyperlink>
      <w:r>
        <w:t xml:space="preserve">). On average, </w:t>
      </w:r>
      <w:r>
        <w:rPr>
          <w:i/>
          <w:iCs/>
        </w:rPr>
        <w:t>in situ</w:t>
      </w:r>
      <w:r>
        <w:t xml:space="preserve"> temperatures were 3 ± 3.2°C higher than those recorded by Meteo France. Additionally, Meteo France temperatures were more stable compared to those from the </w:t>
      </w:r>
      <w:r>
        <w:rPr>
          <w:i/>
          <w:iCs/>
        </w:rPr>
        <w:t>in situ</w:t>
      </w:r>
      <w:r>
        <w:t xml:space="preserve"> sensor. This stability is explained by the fact that Meteo France temperatures are measured in a sheltered, shaded location . This offset was used to adjust heatwave temperatures measured by Meteo France to reflect the conditions experienced by the seagrasses.</w:t>
      </w:r>
    </w:p>
    <w:p w14:paraId="43B0470F" w14:textId="77777777" w:rsidR="0040138B" w:rsidRDefault="00000000">
      <w:pPr>
        <w:pStyle w:val="BodyText"/>
      </w:pPr>
      <w:r>
        <w:t>The control chamber was maintained at temperatures representative of the typical seasonal conditions: water temperatures between 18°C and 19°C and air temperatures between 18°C and 23°C, following circadian temperature variability (</w:t>
      </w:r>
      <w:hyperlink w:anchor="fig-Profile">
        <w:r w:rsidR="0040138B">
          <w:rPr>
            <w:rStyle w:val="Hyperlink"/>
          </w:rPr>
          <w:t>Figure 5</w:t>
        </w:r>
      </w:hyperlink>
      <w:r>
        <w:t xml:space="preserve"> 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w:t>
      </w:r>
      <w:r>
        <w:lastRenderedPageBreak/>
        <w:t>aimed to replicate the thermal stress experienced by the seagrass meadow during the actual heatwave event (</w:t>
      </w:r>
      <w:hyperlink w:anchor="fig-Profile">
        <w:r w:rsidR="0040138B">
          <w:rPr>
            <w:rStyle w:val="Hyperlink"/>
          </w:rPr>
          <w:t>Figure 5</w:t>
        </w:r>
      </w:hyperlink>
      <w:r>
        <w:t xml:space="preserve"> right). The experiment stops only when no changes in the reflectance of the treatment are observed for 2 consecutive days.</w:t>
      </w:r>
    </w:p>
    <w:tbl>
      <w:tblPr>
        <w:tblStyle w:val="Table"/>
        <w:tblW w:w="5000" w:type="pct"/>
        <w:tblLayout w:type="fixed"/>
        <w:tblLook w:val="0000" w:firstRow="0" w:lastRow="0" w:firstColumn="0" w:lastColumn="0" w:noHBand="0" w:noVBand="0"/>
      </w:tblPr>
      <w:tblGrid>
        <w:gridCol w:w="9972"/>
      </w:tblGrid>
      <w:tr w:rsidR="0040138B" w14:paraId="506EF642" w14:textId="77777777">
        <w:tc>
          <w:tcPr>
            <w:tcW w:w="7920" w:type="dxa"/>
          </w:tcPr>
          <w:p w14:paraId="5CA2EBA1" w14:textId="77777777" w:rsidR="0040138B" w:rsidRDefault="00000000">
            <w:pPr>
              <w:pStyle w:val="Compact"/>
              <w:jc w:val="center"/>
            </w:pPr>
            <w:bookmarkStart w:id="19" w:name="fig-Profile"/>
            <w:bookmarkStart w:id="20" w:name="cell-fig-Profile"/>
            <w:r>
              <w:rPr>
                <w:noProof/>
              </w:rPr>
              <w:drawing>
                <wp:inline distT="0" distB="0" distL="0" distR="0" wp14:anchorId="762F9393" wp14:editId="1A3D774D">
                  <wp:extent cx="5334000" cy="243972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s/Low_res/Chamber_Profils.png"/>
                          <pic:cNvPicPr>
                            <a:picLocks noChangeAspect="1" noChangeArrowheads="1"/>
                          </pic:cNvPicPr>
                        </pic:nvPicPr>
                        <pic:blipFill>
                          <a:blip r:embed="rId11"/>
                          <a:stretch>
                            <a:fillRect/>
                          </a:stretch>
                        </pic:blipFill>
                        <pic:spPr bwMode="auto">
                          <a:xfrm>
                            <a:off x="0" y="0"/>
                            <a:ext cx="5334000" cy="2439728"/>
                          </a:xfrm>
                          <a:prstGeom prst="rect">
                            <a:avLst/>
                          </a:prstGeom>
                          <a:noFill/>
                          <a:ln w="9525">
                            <a:noFill/>
                            <a:headEnd/>
                            <a:tailEnd/>
                          </a:ln>
                        </pic:spPr>
                      </pic:pic>
                    </a:graphicData>
                  </a:graphic>
                </wp:inline>
              </w:drawing>
            </w:r>
          </w:p>
          <w:p w14:paraId="71366FE1" w14:textId="77777777" w:rsidR="0040138B" w:rsidRDefault="00000000">
            <w:pPr>
              <w:pStyle w:val="ImageCaption"/>
              <w:spacing w:before="200"/>
            </w:pPr>
            <w:r>
              <w:t>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tc>
        <w:bookmarkEnd w:id="19"/>
      </w:tr>
    </w:tbl>
    <w:p w14:paraId="4BEA34FE" w14:textId="77777777" w:rsidR="0040138B" w:rsidRDefault="00000000">
      <w:pPr>
        <w:pStyle w:val="Heading3"/>
      </w:pPr>
      <w:bookmarkStart w:id="21" w:name="Xace924ada36ed3f851fe125e1fb1311c1764a5d"/>
      <w:bookmarkEnd w:id="14"/>
      <w:bookmarkEnd w:id="20"/>
      <w:r>
        <w:t>2.2.3 Bio-optical measurmenents over seagrass leaves</w:t>
      </w:r>
    </w:p>
    <w:p w14:paraId="72FFC724" w14:textId="77777777" w:rsidR="0040138B" w:rsidRDefault="00000000">
      <w:pPr>
        <w:pStyle w:val="Heading4"/>
      </w:pPr>
      <w:bookmarkStart w:id="22" w:name="hyperspectral-measurements"/>
      <w:r>
        <w:t>2.2.3.1 Hyperspectral measurements</w:t>
      </w:r>
    </w:p>
    <w:p w14:paraId="5987AC3C" w14:textId="77777777" w:rsidR="0040138B" w:rsidRDefault="00000000">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 </w:t>
      </w:r>
      <w:hyperlink r:id="rId12">
        <w:r w:rsidR="0040138B">
          <w:rPr>
            <w:rStyle w:val="Hyperlink"/>
          </w:rPr>
          <w:t>RS3 softaware</w:t>
        </w:r>
      </w:hyperlink>
      <w:r>
        <w:t xml:space="preserve"> developed by the intrument manufacturer. An average of five reflectance spectrum (</w:t>
      </w:r>
      <m:oMath>
        <m:r>
          <w:rPr>
            <w:rFonts w:ascii="Cambria Math" w:hAnsi="Cambria Math"/>
          </w:rPr>
          <m:t>R</m:t>
        </m:r>
        <m:d>
          <m:dPr>
            <m:ctrlPr>
              <w:rPr>
                <w:rFonts w:ascii="Cambria Math" w:hAnsi="Cambria Math"/>
              </w:rPr>
            </m:ctrlPr>
          </m:dPr>
          <m:e>
            <m:r>
              <w:rPr>
                <w:rFonts w:ascii="Cambria Math" w:hAnsi="Cambria Math"/>
              </w:rPr>
              <m:t>λ</m:t>
            </m:r>
          </m:e>
        </m:d>
      </m:oMath>
      <w:r>
        <w:t>),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14:paraId="44E752E3" w14:textId="77777777" w:rsidR="0040138B" w:rsidRDefault="00000000">
      <w:pPr>
        <w:pStyle w:val="BodyText"/>
      </w:pPr>
      <w:r>
        <w:t xml:space="preserve">The second derivative of </w:t>
      </w:r>
      <m:oMath>
        <m:r>
          <w:rPr>
            <w:rFonts w:ascii="Cambria Math" w:hAnsi="Cambria Math"/>
          </w:rPr>
          <m:t>R</m:t>
        </m:r>
      </m:oMath>
      <w:r>
        <w:t xml:space="preserve"> was calculated to retrieve absorption features and compare their variability over time. Two radiometric indices were also monitored throughout the experiment :</w:t>
      </w:r>
    </w:p>
    <w:p w14:paraId="7963A72D" w14:textId="77777777" w:rsidR="0040138B" w:rsidRDefault="00000000">
      <w:pPr>
        <w:pStyle w:val="Compact"/>
        <w:numPr>
          <w:ilvl w:val="0"/>
          <w:numId w:val="2"/>
        </w:numPr>
      </w:pPr>
      <w:r>
        <w:t>The Normalized Difference Vegetation Index (NDVI, Rouse et al. (1974)), as a proxy of the concentration of chlorophyll-a (</w:t>
      </w:r>
      <w:hyperlink w:anchor="eq-ndvi">
        <w:r w:rsidR="0040138B">
          <w:rPr>
            <w:rStyle w:val="Hyperlink"/>
          </w:rPr>
          <w:t>Equation 1</w:t>
        </w:r>
      </w:hyperlink>
      <w:r>
        <w:t>)</w:t>
      </w:r>
    </w:p>
    <w:p w14:paraId="7F116BF2" w14:textId="77777777" w:rsidR="0040138B" w:rsidRDefault="00000000">
      <w:pPr>
        <w:pStyle w:val="FirstParagraph"/>
      </w:pPr>
      <w:bookmarkStart w:id="23"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num>
            <m:den>
              <m:r>
                <w:rPr>
                  <w:rFonts w:ascii="Cambria Math" w:hAnsi="Cambria Math"/>
                </w:rPr>
                <m:t>R</m:t>
              </m:r>
              <m:d>
                <m:dPr>
                  <m:ctrlPr>
                    <w:rPr>
                      <w:rFonts w:ascii="Cambria Math" w:hAnsi="Cambria Math"/>
                    </w:rPr>
                  </m:ctrlPr>
                </m:dPr>
                <m:e>
                  <m:r>
                    <w:rPr>
                      <w:rFonts w:ascii="Cambria Math" w:hAnsi="Cambria Math"/>
                    </w:rPr>
                    <m:t>840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den>
          </m:f>
          <m:r>
            <w:rPr>
              <w:rFonts w:ascii="Cambria Math" w:hAnsi="Cambria Math"/>
            </w:rPr>
            <m:t>  </m:t>
          </m:r>
          <m:d>
            <m:dPr>
              <m:ctrlPr>
                <w:rPr>
                  <w:rFonts w:ascii="Cambria Math" w:hAnsi="Cambria Math"/>
                </w:rPr>
              </m:ctrlPr>
            </m:dPr>
            <m:e>
              <m:r>
                <w:rPr>
                  <w:rFonts w:ascii="Cambria Math" w:hAnsi="Cambria Math"/>
                </w:rPr>
                <m:t>1</m:t>
              </m:r>
            </m:e>
          </m:d>
        </m:oMath>
      </m:oMathPara>
      <w:bookmarkEnd w:id="23"/>
    </w:p>
    <w:p w14:paraId="5A6713D4" w14:textId="77777777" w:rsidR="0040138B"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840</m:t>
            </m:r>
          </m:e>
        </m:d>
      </m:oMath>
      <w:r>
        <w:t xml:space="preserve"> and </w:t>
      </w:r>
      <m:oMath>
        <m:r>
          <w:rPr>
            <w:rFonts w:ascii="Cambria Math" w:hAnsi="Cambria Math"/>
          </w:rPr>
          <m:t>R</m:t>
        </m:r>
        <m:d>
          <m:dPr>
            <m:ctrlPr>
              <w:rPr>
                <w:rFonts w:ascii="Cambria Math" w:hAnsi="Cambria Math"/>
              </w:rPr>
            </m:ctrlPr>
          </m:dPr>
          <m:e>
            <m:r>
              <w:rPr>
                <w:rFonts w:ascii="Cambria Math" w:hAnsi="Cambria Math"/>
              </w:rPr>
              <m:t>668</m:t>
            </m:r>
          </m:e>
        </m:d>
      </m:oMath>
      <w:r>
        <w:t xml:space="preserve"> are the reflectance at 840 nm and 668 nm respectively.</w:t>
      </w:r>
    </w:p>
    <w:p w14:paraId="3F70A207" w14:textId="77777777" w:rsidR="0040138B" w:rsidRDefault="00000000">
      <w:pPr>
        <w:pStyle w:val="Compact"/>
        <w:numPr>
          <w:ilvl w:val="0"/>
          <w:numId w:val="3"/>
        </w:numPr>
      </w:pPr>
      <w:r>
        <w:lastRenderedPageBreak/>
        <w:t>The Green Leaf Index (GLI, Louhaichi et al. (2001)), as a measurement of the greenness of seagrass leafs (</w:t>
      </w:r>
      <w:hyperlink w:anchor="eq-gli">
        <w:r w:rsidR="0040138B">
          <w:rPr>
            <w:rStyle w:val="Hyperlink"/>
          </w:rPr>
          <w:t>Equation 2</w:t>
        </w:r>
      </w:hyperlink>
      <w:r>
        <w:t>)</w:t>
      </w:r>
    </w:p>
    <w:p w14:paraId="5F04C39A" w14:textId="77777777" w:rsidR="0040138B" w:rsidRDefault="00000000">
      <w:pPr>
        <w:pStyle w:val="FirstParagraph"/>
      </w:pPr>
      <w:bookmarkStart w:id="24"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24"/>
    </w:p>
    <w:p w14:paraId="54D0DBB6" w14:textId="77777777" w:rsidR="0040138B"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green at 550 nm and in the blue at 450 nm, respectively.</w:t>
      </w:r>
    </w:p>
    <w:p w14:paraId="6B89BD1E" w14:textId="77777777" w:rsidR="0040138B" w:rsidRDefault="00000000">
      <w:pPr>
        <w:pStyle w:val="Compact"/>
        <w:numPr>
          <w:ilvl w:val="0"/>
          <w:numId w:val="4"/>
        </w:numPr>
      </w:pPr>
      <w:r>
        <w:t>The Mid-Infrared Water Absorption Index (MIWAI), proposed here and designed to measure water absorption at 970 nm (</w:t>
      </w:r>
      <w:r>
        <w:rPr>
          <w:b/>
          <w:bCs/>
        </w:rPr>
        <w:t>REF</w:t>
      </w:r>
      <w:r>
        <w:t>), estimates the difference between the reflectance at 970 nm and a linear interpolation of the reflectance values at 950 and 990 nm. This interpolation represents the expected reflectance value in the absence of water.</w:t>
      </w:r>
    </w:p>
    <w:p w14:paraId="1E29063C" w14:textId="77777777" w:rsidR="0040138B" w:rsidRDefault="00000000">
      <w:pPr>
        <w:pStyle w:val="FirstParagraph"/>
      </w:pPr>
      <w:bookmarkStart w:id="25" w:name="eq-MIWAI"/>
      <m:oMathPara>
        <m:oMathParaPr>
          <m:jc m:val="center"/>
        </m:oMathParaPr>
        <m:oMath>
          <m:r>
            <w:rPr>
              <w:rFonts w:ascii="Cambria Math" w:hAnsi="Cambria Math"/>
            </w:rPr>
            <m:t>MIWAI</m:t>
          </m:r>
          <m:r>
            <m:rPr>
              <m:sty m:val="p"/>
            </m:rPr>
            <w:rPr>
              <w:rFonts w:ascii="Cambria Math" w:hAnsi="Cambria Math"/>
            </w:rPr>
            <m:t>=</m:t>
          </m:r>
          <m:r>
            <w:rPr>
              <w:rFonts w:ascii="Cambria Math" w:hAnsi="Cambria Math"/>
            </w:rPr>
            <m:t>0.5</m:t>
          </m:r>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990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950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970</m:t>
              </m:r>
            </m:e>
          </m:d>
          <m:r>
            <w:rPr>
              <w:rFonts w:ascii="Cambria Math" w:hAnsi="Cambria Math"/>
            </w:rPr>
            <m:t>  </m:t>
          </m:r>
          <m:d>
            <m:dPr>
              <m:ctrlPr>
                <w:rPr>
                  <w:rFonts w:ascii="Cambria Math" w:hAnsi="Cambria Math"/>
                </w:rPr>
              </m:ctrlPr>
            </m:dPr>
            <m:e>
              <m:r>
                <w:rPr>
                  <w:rFonts w:ascii="Cambria Math" w:hAnsi="Cambria Math"/>
                </w:rPr>
                <m:t>3</m:t>
              </m:r>
            </m:e>
          </m:d>
        </m:oMath>
      </m:oMathPara>
      <w:bookmarkEnd w:id="25"/>
    </w:p>
    <w:p w14:paraId="26E0F9A6" w14:textId="77777777" w:rsidR="0040138B"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990</m:t>
            </m:r>
          </m:e>
        </m:d>
      </m:oMath>
      <w:r>
        <w:t xml:space="preserve">, </w:t>
      </w:r>
      <m:oMath>
        <m:r>
          <w:rPr>
            <w:rFonts w:ascii="Cambria Math" w:hAnsi="Cambria Math"/>
          </w:rPr>
          <m:t>R</m:t>
        </m:r>
        <m:d>
          <m:dPr>
            <m:ctrlPr>
              <w:rPr>
                <w:rFonts w:ascii="Cambria Math" w:hAnsi="Cambria Math"/>
              </w:rPr>
            </m:ctrlPr>
          </m:dPr>
          <m:e>
            <m:r>
              <w:rPr>
                <w:rFonts w:ascii="Cambria Math" w:hAnsi="Cambria Math"/>
              </w:rPr>
              <m:t>970</m:t>
            </m:r>
          </m:e>
        </m:d>
      </m:oMath>
      <w:r>
        <w:t xml:space="preserve"> and </w:t>
      </w:r>
      <m:oMath>
        <m:r>
          <w:rPr>
            <w:rFonts w:ascii="Cambria Math" w:hAnsi="Cambria Math"/>
          </w:rPr>
          <m:t>R</m:t>
        </m:r>
        <m:d>
          <m:dPr>
            <m:ctrlPr>
              <w:rPr>
                <w:rFonts w:ascii="Cambria Math" w:hAnsi="Cambria Math"/>
              </w:rPr>
            </m:ctrlPr>
          </m:dPr>
          <m:e>
            <m:r>
              <w:rPr>
                <w:rFonts w:ascii="Cambria Math" w:hAnsi="Cambria Math"/>
              </w:rPr>
              <m:t>950</m:t>
            </m:r>
          </m:e>
        </m:d>
      </m:oMath>
      <w:r>
        <w:t xml:space="preserve"> are the reflectance in the infrared at 990, 970 and 950 nm, respectively.</w:t>
      </w:r>
    </w:p>
    <w:p w14:paraId="1FD62495" w14:textId="77777777" w:rsidR="0040138B" w:rsidRDefault="00000000">
      <w:pPr>
        <w:pStyle w:val="Heading4"/>
      </w:pPr>
      <w:bookmarkStart w:id="26" w:name="multispectral-imagery-measurement"/>
      <w:r>
        <w:t>2.2.3.2 Multispectral imagery measurement</w:t>
      </w:r>
      <w:bookmarkEnd w:id="26"/>
    </w:p>
    <w:p w14:paraId="75462258" w14:textId="77777777" w:rsidR="0040138B" w:rsidRDefault="00000000">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 </w:t>
      </w:r>
      <w:hyperlink r:id="rId13">
        <w:r w:rsidR="0040138B">
          <w:rPr>
            <w:rStyle w:val="Hyperlink"/>
          </w:rPr>
          <w:t>DISCOV</w:t>
        </w:r>
      </w:hyperlink>
      <w:r>
        <w:t>,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p w14:paraId="1EA08F58" w14:textId="77777777" w:rsidR="0040138B" w:rsidRDefault="00000000">
      <w:pPr>
        <w:pStyle w:val="Heading4"/>
      </w:pPr>
      <w:bookmarkStart w:id="27" w:name="pigment-concentration-measurements"/>
      <w:bookmarkEnd w:id="22"/>
      <w:r>
        <w:t>2.2.3.3 Pigment concentration measurements</w:t>
      </w:r>
    </w:p>
    <w:p w14:paraId="10A7E2BC" w14:textId="77777777" w:rsidR="0040138B" w:rsidRDefault="00000000">
      <w:pPr>
        <w:pStyle w:val="FirstParagraph"/>
      </w:pPr>
      <w:r>
        <w:t>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14:paraId="13B20FE1" w14:textId="77777777" w:rsidR="0040138B" w:rsidRPr="00794BF0" w:rsidRDefault="00000000">
      <w:pPr>
        <w:pStyle w:val="BodyText"/>
        <w:rPr>
          <w:lang w:val="fr-FR"/>
        </w:rPr>
      </w:pPr>
      <w:r w:rsidRPr="00794BF0">
        <w:rPr>
          <w:b/>
          <w:bCs/>
          <w:lang w:val="fr-FR"/>
        </w:rPr>
        <w:t>Au secours Philippe !!!</w:t>
      </w:r>
    </w:p>
    <w:p w14:paraId="3117EC74" w14:textId="77777777" w:rsidR="0040138B" w:rsidRPr="00794BF0" w:rsidRDefault="00000000">
      <w:pPr>
        <w:pStyle w:val="Heading1"/>
        <w:rPr>
          <w:lang w:val="fr-FR"/>
        </w:rPr>
      </w:pPr>
      <w:bookmarkStart w:id="28" w:name="results"/>
      <w:bookmarkEnd w:id="1"/>
      <w:bookmarkEnd w:id="12"/>
      <w:bookmarkEnd w:id="21"/>
      <w:bookmarkEnd w:id="27"/>
      <w:r w:rsidRPr="00794BF0">
        <w:rPr>
          <w:lang w:val="fr-FR"/>
        </w:rPr>
        <w:lastRenderedPageBreak/>
        <w:t xml:space="preserve">3. </w:t>
      </w:r>
      <w:proofErr w:type="spellStart"/>
      <w:r w:rsidRPr="00794BF0">
        <w:rPr>
          <w:lang w:val="fr-FR"/>
        </w:rPr>
        <w:t>Results</w:t>
      </w:r>
      <w:proofErr w:type="spellEnd"/>
    </w:p>
    <w:p w14:paraId="7DD6DD14" w14:textId="77777777" w:rsidR="0040138B" w:rsidRPr="00794BF0" w:rsidRDefault="00000000">
      <w:pPr>
        <w:pStyle w:val="Heading2"/>
        <w:rPr>
          <w:lang w:val="fr-FR"/>
        </w:rPr>
      </w:pPr>
      <w:bookmarkStart w:id="29" w:name="heatwaves-of-quiberon"/>
      <w:r w:rsidRPr="00794BF0">
        <w:rPr>
          <w:lang w:val="fr-FR"/>
        </w:rPr>
        <w:t xml:space="preserve">3.1 </w:t>
      </w:r>
      <w:proofErr w:type="spellStart"/>
      <w:r w:rsidRPr="00794BF0">
        <w:rPr>
          <w:lang w:val="fr-FR"/>
        </w:rPr>
        <w:t>Heatwaves</w:t>
      </w:r>
      <w:proofErr w:type="spellEnd"/>
      <w:r w:rsidRPr="00794BF0">
        <w:rPr>
          <w:lang w:val="fr-FR"/>
        </w:rPr>
        <w:t xml:space="preserve"> of Quiberon</w:t>
      </w:r>
    </w:p>
    <w:p w14:paraId="1A7DA4E9" w14:textId="1C5CD2EC" w:rsidR="00345EC5" w:rsidRDefault="00000000">
      <w:pPr>
        <w:pStyle w:val="FirstParagraph"/>
        <w:rPr>
          <w:ins w:id="30" w:author="MARIA LAURA ZOFFOLI" w:date="2024-10-22T18:13:00Z" w16du:dateUtc="2024-10-22T16:13:00Z"/>
        </w:rPr>
      </w:pPr>
      <w:r>
        <w:t>The two cloud-free Sentinel-2 images used in this study are dated 1 September 2021 and 6 September 2021 (</w:t>
      </w:r>
      <w:hyperlink w:anchor="fig-S2_comparison">
        <w:r w:rsidR="00345EC5">
          <w:rPr>
            <w:rStyle w:val="Hyperlink"/>
          </w:rPr>
          <w:t>Figure 6</w:t>
        </w:r>
      </w:hyperlink>
      <w:r>
        <w:t xml:space="preserve"> A and C, respectively). The Atmospheric Heat Wave (AHW) started on 4 September and lasted until 7 September, while the Marine Heat Wave (MHW) started on 3 September and ended on 8 September 2021 (</w:t>
      </w:r>
      <w:hyperlink w:anchor="fig-S2_comparison">
        <w:r w:rsidR="00345EC5">
          <w:rPr>
            <w:rStyle w:val="Hyperlink"/>
          </w:rPr>
          <w:t>Figure 6</w:t>
        </w:r>
      </w:hyperlink>
      <w:r>
        <w:t xml:space="preserve"> B). The AHW has been classified as a strong event, and the MHW has been classified as moderate. Even though the Sentinel-2 image</w:t>
      </w:r>
      <w:ins w:id="31" w:author="MARIA LAURA ZOFFOLI" w:date="2024-10-22T17:55:00Z" w16du:dateUtc="2024-10-22T15:55:00Z">
        <w:r w:rsidR="00794BF0">
          <w:t xml:space="preserve"> of the 6 September was</w:t>
        </w:r>
      </w:ins>
      <w:del w:id="32" w:author="MARIA LAURA ZOFFOLI" w:date="2024-10-22T17:55:00Z" w16du:dateUtc="2024-10-22T15:55:00Z">
        <w:r w:rsidDel="00794BF0">
          <w:delText>s were</w:delText>
        </w:r>
      </w:del>
      <w:r>
        <w:t xml:space="preserve"> captured only a few days after the start of the events, darkening of seagrass c</w:t>
      </w:r>
      <w:ins w:id="33" w:author="MARIA LAURA ZOFFOLI" w:date="2024-10-22T17:55:00Z" w16du:dateUtc="2024-10-22T15:55:00Z">
        <w:r w:rsidR="00794BF0">
          <w:t xml:space="preserve">ould be already </w:t>
        </w:r>
      </w:ins>
      <w:del w:id="34" w:author="MARIA LAURA ZOFFOLI" w:date="2024-10-22T17:55:00Z" w16du:dateUtc="2024-10-22T15:55:00Z">
        <w:r w:rsidDel="00794BF0">
          <w:delText>an already</w:delText>
        </w:r>
      </w:del>
      <w:r>
        <w:t xml:space="preserve"> </w:t>
      </w:r>
      <w:del w:id="35" w:author="MARIA LAURA ZOFFOLI" w:date="2024-10-22T18:01:00Z" w16du:dateUtc="2024-10-22T16:01:00Z">
        <w:r w:rsidDel="00794BF0">
          <w:delText>be</w:delText>
        </w:r>
      </w:del>
      <w:r>
        <w:t xml:space="preserve"> observed </w:t>
      </w:r>
      <w:ins w:id="36" w:author="MARIA LAURA ZOFFOLI" w:date="2024-10-22T17:56:00Z" w16du:dateUtc="2024-10-22T15:56:00Z">
        <w:r w:rsidR="00794BF0">
          <w:t xml:space="preserve">in the true-color composition </w:t>
        </w:r>
      </w:ins>
      <w:r>
        <w:t>(</w:t>
      </w:r>
      <w:hyperlink w:anchor="fig-S2_comparison">
        <w:r w:rsidR="00345EC5">
          <w:rPr>
            <w:rStyle w:val="Hyperlink"/>
          </w:rPr>
          <w:t>Figure 6</w:t>
        </w:r>
      </w:hyperlink>
      <w:r>
        <w:t xml:space="preserve"> C). </w:t>
      </w:r>
      <w:r w:rsidRPr="00794BF0">
        <w:rPr>
          <w:highlight w:val="yellow"/>
          <w:rPrChange w:id="37" w:author="MARIA LAURA ZOFFOLI" w:date="2024-10-22T18:01:00Z" w16du:dateUtc="2024-10-22T16:01:00Z">
            <w:rPr/>
          </w:rPrChange>
        </w:rPr>
        <w:t>The class of Ground Control Points (GCPs) acquired in the field on 10 September corresponds to the locations of dark patches visible in the image</w:t>
      </w:r>
      <w:del w:id="38" w:author="MARIA LAURA ZOFFOLI" w:date="2024-10-22T17:56:00Z" w16du:dateUtc="2024-10-22T15:56:00Z">
        <w:r w:rsidRPr="00794BF0" w:rsidDel="00794BF0">
          <w:rPr>
            <w:highlight w:val="yellow"/>
            <w:rPrChange w:id="39" w:author="MARIA LAURA ZOFFOLI" w:date="2024-10-22T18:01:00Z" w16du:dateUtc="2024-10-22T16:01:00Z">
              <w:rPr/>
            </w:rPrChange>
          </w:rPr>
          <w:delText>s</w:delText>
        </w:r>
      </w:del>
      <w:r w:rsidRPr="00794BF0">
        <w:rPr>
          <w:highlight w:val="yellow"/>
          <w:rPrChange w:id="40" w:author="MARIA LAURA ZOFFOLI" w:date="2024-10-22T18:01:00Z" w16du:dateUtc="2024-10-22T16:01:00Z">
            <w:rPr/>
          </w:rPrChange>
        </w:rPr>
        <w:t xml:space="preserve"> from 6 September</w:t>
      </w:r>
      <w:r>
        <w:t xml:space="preserve">. Before the event, </w:t>
      </w:r>
      <w:ins w:id="41" w:author="MARIA LAURA ZOFFOLI" w:date="2024-10-22T18:00:00Z" w16du:dateUtc="2024-10-22T16:00:00Z">
        <w:r w:rsidR="00794BF0">
          <w:t xml:space="preserve">all </w:t>
        </w:r>
      </w:ins>
      <w:ins w:id="42" w:author="MARIA LAURA ZOFFOLI" w:date="2024-10-22T18:14:00Z" w16du:dateUtc="2024-10-22T16:14:00Z">
        <w:r w:rsidR="00345EC5">
          <w:t xml:space="preserve">GCPs appeared </w:t>
        </w:r>
      </w:ins>
      <w:ins w:id="43" w:author="MARIA LAURA ZOFFOLI" w:date="2024-10-22T18:00:00Z" w16du:dateUtc="2024-10-22T16:00:00Z">
        <w:r w:rsidR="00794BF0">
          <w:t xml:space="preserve">green </w:t>
        </w:r>
      </w:ins>
      <w:ins w:id="44" w:author="MARIA LAURA ZOFFOLI" w:date="2024-10-22T18:14:00Z" w16du:dateUtc="2024-10-22T16:14:00Z">
        <w:r w:rsidR="00345EC5">
          <w:t xml:space="preserve">in the </w:t>
        </w:r>
      </w:ins>
      <w:ins w:id="45" w:author="MARIA LAURA ZOFFOLI" w:date="2024-10-22T18:00:00Z" w16du:dateUtc="2024-10-22T16:00:00Z">
        <w:r w:rsidR="00794BF0">
          <w:t>image</w:t>
        </w:r>
      </w:ins>
      <w:ins w:id="46" w:author="MARIA LAURA ZOFFOLI" w:date="2024-10-22T18:14:00Z" w16du:dateUtc="2024-10-22T16:14:00Z">
        <w:r w:rsidR="00345EC5">
          <w:t>,</w:t>
        </w:r>
      </w:ins>
      <w:ins w:id="47" w:author="MARIA LAURA ZOFFOLI" w:date="2024-10-22T18:00:00Z" w16du:dateUtc="2024-10-22T16:00:00Z">
        <w:r w:rsidR="00794BF0">
          <w:t xml:space="preserve"> with </w:t>
        </w:r>
      </w:ins>
      <w:ins w:id="48" w:author="MARIA LAURA ZOFFOLI" w:date="2024-10-22T18:01:00Z" w16du:dateUtc="2024-10-22T16:01:00Z">
        <w:r w:rsidR="00794BF0">
          <w:t xml:space="preserve">similar reflectance </w:t>
        </w:r>
      </w:ins>
      <w:ins w:id="49" w:author="MARIA LAURA ZOFFOLI" w:date="2024-10-22T18:06:00Z" w16du:dateUtc="2024-10-22T16:06:00Z">
        <w:r w:rsidR="00345EC5">
          <w:t>spectr</w:t>
        </w:r>
      </w:ins>
      <w:ins w:id="50" w:author="MARIA LAURA ZOFFOLI" w:date="2024-10-22T18:14:00Z" w16du:dateUtc="2024-10-22T16:14:00Z">
        <w:r w:rsidR="00345EC5">
          <w:t xml:space="preserve">a, </w:t>
        </w:r>
      </w:ins>
      <w:ins w:id="51" w:author="MARIA LAURA ZOFFOLI" w:date="2024-10-22T18:11:00Z" w16du:dateUtc="2024-10-22T16:11:00Z">
        <w:r w:rsidR="00345EC5">
          <w:t>regardless of</w:t>
        </w:r>
      </w:ins>
      <w:ins w:id="52" w:author="MARIA LAURA ZOFFOLI" w:date="2024-10-22T18:07:00Z" w16du:dateUtc="2024-10-22T16:07:00Z">
        <w:r w:rsidR="00345EC5">
          <w:t xml:space="preserve"> the c</w:t>
        </w:r>
      </w:ins>
      <w:ins w:id="53" w:author="MARIA LAURA ZOFFOLI" w:date="2024-10-22T18:08:00Z" w16du:dateUtc="2024-10-22T16:08:00Z">
        <w:r w:rsidR="00345EC5">
          <w:t>lass</w:t>
        </w:r>
      </w:ins>
      <w:ins w:id="54" w:author="MARIA LAURA ZOFFOLI" w:date="2024-10-22T18:07:00Z" w16du:dateUtc="2024-10-22T16:07:00Z">
        <w:r w:rsidR="00345EC5">
          <w:t xml:space="preserve"> attributed to the GC</w:t>
        </w:r>
      </w:ins>
      <w:ins w:id="55" w:author="MARIA LAURA ZOFFOLI" w:date="2024-10-22T18:08:00Z" w16du:dateUtc="2024-10-22T16:08:00Z">
        <w:r w:rsidR="00345EC5">
          <w:t>P</w:t>
        </w:r>
      </w:ins>
      <w:ins w:id="56" w:author="MARIA LAURA ZOFFOLI" w:date="2024-10-22T18:07:00Z" w16du:dateUtc="2024-10-22T16:07:00Z">
        <w:r w:rsidR="00345EC5">
          <w:t>s on the field</w:t>
        </w:r>
      </w:ins>
      <w:ins w:id="57" w:author="MARIA LAURA ZOFFOLI" w:date="2024-10-22T18:18:00Z" w16du:dateUtc="2024-10-22T16:18:00Z">
        <w:r w:rsidR="00296E2D">
          <w:t xml:space="preserve"> (Figure 6</w:t>
        </w:r>
      </w:ins>
      <w:ins w:id="58" w:author="MARIA LAURA ZOFFOLI" w:date="2024-10-22T18:19:00Z" w16du:dateUtc="2024-10-22T16:19:00Z">
        <w:r w:rsidR="00296E2D">
          <w:t>D, left)</w:t>
        </w:r>
      </w:ins>
      <w:ins w:id="59" w:author="MARIA LAURA ZOFFOLI" w:date="2024-10-22T18:02:00Z" w16du:dateUtc="2024-10-22T16:02:00Z">
        <w:r w:rsidR="00794BF0">
          <w:t xml:space="preserve">. </w:t>
        </w:r>
      </w:ins>
      <w:ins w:id="60" w:author="MARIA LAURA ZOFFOLI" w:date="2024-10-22T18:20:00Z" w16du:dateUtc="2024-10-22T16:20:00Z">
        <w:r w:rsidR="00296E2D">
          <w:t>The</w:t>
        </w:r>
      </w:ins>
      <w:ins w:id="61" w:author="MARIA LAURA ZOFFOLI" w:date="2024-10-22T18:21:00Z" w16du:dateUtc="2024-10-22T16:21:00Z">
        <w:r w:rsidR="00296E2D">
          <w:t>ir</w:t>
        </w:r>
      </w:ins>
      <w:ins w:id="62" w:author="MARIA LAURA ZOFFOLI" w:date="2024-10-22T18:20:00Z" w16du:dateUtc="2024-10-22T16:20:00Z">
        <w:r w:rsidR="00296E2D">
          <w:t xml:space="preserve"> reflectance spectra showed</w:t>
        </w:r>
      </w:ins>
      <w:ins w:id="63" w:author="MARIA LAURA ZOFFOLI" w:date="2024-10-22T18:23:00Z" w16du:dateUtc="2024-10-22T16:23:00Z">
        <w:r w:rsidR="00296E2D">
          <w:t xml:space="preserve"> reflectance peaks at 560 nm, </w:t>
        </w:r>
      </w:ins>
      <w:ins w:id="64" w:author="MARIA LAURA ZOFFOLI" w:date="2024-10-22T18:21:00Z" w16du:dateUtc="2024-10-22T16:21:00Z">
        <w:r w:rsidR="00296E2D">
          <w:t>low value</w:t>
        </w:r>
      </w:ins>
      <w:ins w:id="65" w:author="MARIA LAURA ZOFFOLI" w:date="2024-10-22T18:23:00Z" w16du:dateUtc="2024-10-22T16:23:00Z">
        <w:r w:rsidR="00296E2D">
          <w:t>s</w:t>
        </w:r>
      </w:ins>
      <w:ins w:id="66" w:author="MARIA LAURA ZOFFOLI" w:date="2024-10-22T18:21:00Z" w16du:dateUtc="2024-10-22T16:21:00Z">
        <w:r w:rsidR="00296E2D">
          <w:t xml:space="preserve"> at 665 nm corresponding to the </w:t>
        </w:r>
      </w:ins>
      <w:ins w:id="67" w:author="MARIA LAURA ZOFFOLI" w:date="2024-10-22T18:20:00Z" w16du:dateUtc="2024-10-22T16:20:00Z">
        <w:r w:rsidR="00296E2D">
          <w:t xml:space="preserve">strong absorption </w:t>
        </w:r>
      </w:ins>
      <w:ins w:id="68" w:author="MARIA LAURA ZOFFOLI" w:date="2024-10-22T18:21:00Z" w16du:dateUtc="2024-10-22T16:21:00Z">
        <w:r w:rsidR="00296E2D">
          <w:t xml:space="preserve">by </w:t>
        </w:r>
      </w:ins>
      <w:ins w:id="69" w:author="MARIA LAURA ZOFFOLI" w:date="2024-10-22T18:20:00Z" w16du:dateUtc="2024-10-22T16:20:00Z">
        <w:r w:rsidR="00296E2D">
          <w:t>chlorophyll-a</w:t>
        </w:r>
      </w:ins>
      <w:ins w:id="70" w:author="MARIA LAURA ZOFFOLI" w:date="2024-10-22T18:23:00Z" w16du:dateUtc="2024-10-22T16:23:00Z">
        <w:r w:rsidR="00296E2D">
          <w:t xml:space="preserve"> and a </w:t>
        </w:r>
      </w:ins>
      <w:ins w:id="71" w:author="MARIA LAURA ZOFFOLI" w:date="2024-10-22T18:20:00Z" w16du:dateUtc="2024-10-22T16:20:00Z">
        <w:r w:rsidR="00296E2D">
          <w:t>high infrared plateau</w:t>
        </w:r>
      </w:ins>
      <w:ins w:id="72" w:author="MARIA LAURA ZOFFOLI" w:date="2024-10-22T18:23:00Z" w16du:dateUtc="2024-10-22T16:23:00Z">
        <w:r w:rsidR="00296E2D">
          <w:t xml:space="preserve"> (&gt; 705 nm)</w:t>
        </w:r>
      </w:ins>
      <w:ins w:id="73" w:author="MARIA LAURA ZOFFOLI" w:date="2024-10-22T18:20:00Z" w16du:dateUtc="2024-10-22T16:20:00Z">
        <w:r w:rsidR="00296E2D">
          <w:t xml:space="preserve">. </w:t>
        </w:r>
      </w:ins>
      <w:ins w:id="74" w:author="MARIA LAURA ZOFFOLI" w:date="2024-10-22T18:02:00Z" w16du:dateUtc="2024-10-22T16:02:00Z">
        <w:r w:rsidR="00794BF0">
          <w:t xml:space="preserve">However, </w:t>
        </w:r>
      </w:ins>
      <w:ins w:id="75" w:author="MARIA LAURA ZOFFOLI" w:date="2024-10-22T18:03:00Z" w16du:dateUtc="2024-10-22T16:03:00Z">
        <w:r w:rsidR="00794BF0">
          <w:t xml:space="preserve">GCPs classified as dark </w:t>
        </w:r>
      </w:ins>
      <w:ins w:id="76" w:author="MARIA LAURA ZOFFOLI" w:date="2024-10-22T18:06:00Z" w16du:dateUtc="2024-10-22T16:06:00Z">
        <w:r w:rsidR="00345EC5">
          <w:t>seagrass</w:t>
        </w:r>
      </w:ins>
      <w:ins w:id="77" w:author="MARIA LAURA ZOFFOLI" w:date="2024-10-22T18:03:00Z" w16du:dateUtc="2024-10-22T16:03:00Z">
        <w:r w:rsidR="00794BF0">
          <w:t xml:space="preserve"> showed significant differences in </w:t>
        </w:r>
      </w:ins>
      <w:ins w:id="78" w:author="MARIA LAURA ZOFFOLI" w:date="2024-10-22T18:15:00Z" w16du:dateUtc="2024-10-22T16:15:00Z">
        <w:r w:rsidR="00296E2D">
          <w:t>reflectance</w:t>
        </w:r>
      </w:ins>
      <w:ins w:id="79" w:author="MARIA LAURA ZOFFOLI" w:date="2024-10-22T18:03:00Z" w16du:dateUtc="2024-10-22T16:03:00Z">
        <w:r w:rsidR="00794BF0">
          <w:t xml:space="preserve"> spectral shape </w:t>
        </w:r>
      </w:ins>
      <w:ins w:id="80" w:author="MARIA LAURA ZOFFOLI" w:date="2024-10-22T18:09:00Z" w16du:dateUtc="2024-10-22T16:09:00Z">
        <w:r w:rsidR="00345EC5">
          <w:t>compared to</w:t>
        </w:r>
      </w:ins>
      <w:ins w:id="81" w:author="MARIA LAURA ZOFFOLI" w:date="2024-10-22T18:05:00Z" w16du:dateUtc="2024-10-22T16:05:00Z">
        <w:r w:rsidR="00345EC5">
          <w:t xml:space="preserve"> green seagrass GCPs</w:t>
        </w:r>
      </w:ins>
      <w:ins w:id="82" w:author="MARIA LAURA ZOFFOLI" w:date="2024-10-22T18:04:00Z" w16du:dateUtc="2024-10-22T16:04:00Z">
        <w:r w:rsidR="00794BF0">
          <w:t>, with co</w:t>
        </w:r>
      </w:ins>
      <w:ins w:id="83" w:author="MARIA LAURA ZOFFOLI" w:date="2024-10-22T18:16:00Z" w16du:dateUtc="2024-10-22T16:16:00Z">
        <w:r w:rsidR="00296E2D">
          <w:t>rresponding</w:t>
        </w:r>
      </w:ins>
      <w:ins w:id="84" w:author="MARIA LAURA ZOFFOLI" w:date="2024-10-22T18:06:00Z" w16du:dateUtc="2024-10-22T16:06:00Z">
        <w:r w:rsidR="00345EC5">
          <w:t xml:space="preserve"> </w:t>
        </w:r>
      </w:ins>
      <w:ins w:id="85" w:author="MARIA LAURA ZOFFOLI" w:date="2024-10-22T18:16:00Z" w16du:dateUtc="2024-10-22T16:16:00Z">
        <w:r w:rsidR="00296E2D">
          <w:t xml:space="preserve">differences </w:t>
        </w:r>
      </w:ins>
      <w:ins w:id="86" w:author="MARIA LAURA ZOFFOLI" w:date="2024-10-22T18:06:00Z" w16du:dateUtc="2024-10-22T16:06:00Z">
        <w:r w:rsidR="00345EC5">
          <w:t xml:space="preserve">in image </w:t>
        </w:r>
      </w:ins>
      <w:ins w:id="87" w:author="MARIA LAURA ZOFFOLI" w:date="2024-10-22T18:04:00Z" w16du:dateUtc="2024-10-22T16:04:00Z">
        <w:r w:rsidR="00345EC5">
          <w:t>color.</w:t>
        </w:r>
      </w:ins>
      <w:ins w:id="88" w:author="MARIA LAURA ZOFFOLI" w:date="2024-10-22T18:09:00Z" w16du:dateUtc="2024-10-22T16:09:00Z">
        <w:r w:rsidR="00345EC5">
          <w:t xml:space="preserve"> </w:t>
        </w:r>
      </w:ins>
      <w:ins w:id="89" w:author="MARIA LAURA ZOFFOLI" w:date="2024-10-22T18:17:00Z" w16du:dateUtc="2024-10-22T16:17:00Z">
        <w:r w:rsidR="00296E2D">
          <w:t>In fact</w:t>
        </w:r>
      </w:ins>
      <w:ins w:id="90" w:author="MARIA LAURA ZOFFOLI" w:date="2024-10-22T18:09:00Z" w16du:dateUtc="2024-10-22T16:09:00Z">
        <w:r w:rsidR="00345EC5">
          <w:t xml:space="preserve">, </w:t>
        </w:r>
      </w:ins>
      <w:ins w:id="91" w:author="MARIA LAURA ZOFFOLI" w:date="2024-10-22T18:11:00Z" w16du:dateUtc="2024-10-22T16:11:00Z">
        <w:r w:rsidR="00345EC5">
          <w:t>th</w:t>
        </w:r>
      </w:ins>
      <w:ins w:id="92" w:author="MARIA LAURA ZOFFOLI" w:date="2024-10-22T18:17:00Z" w16du:dateUtc="2024-10-22T16:17:00Z">
        <w:r w:rsidR="00296E2D">
          <w:t>e</w:t>
        </w:r>
      </w:ins>
      <w:ins w:id="93" w:author="MARIA LAURA ZOFFOLI" w:date="2024-10-22T18:11:00Z" w16du:dateUtc="2024-10-22T16:11:00Z">
        <w:r w:rsidR="00345EC5">
          <w:t xml:space="preserve">se dark seagrass </w:t>
        </w:r>
      </w:ins>
      <w:ins w:id="94" w:author="MARIA LAURA ZOFFOLI" w:date="2024-10-22T18:17:00Z" w16du:dateUtc="2024-10-22T16:17:00Z">
        <w:r w:rsidR="00296E2D">
          <w:t>GCPs</w:t>
        </w:r>
      </w:ins>
      <w:ins w:id="95" w:author="MARIA LAURA ZOFFOLI" w:date="2024-10-22T18:09:00Z" w16du:dateUtc="2024-10-22T16:09:00Z">
        <w:r w:rsidR="00345EC5">
          <w:t xml:space="preserve"> </w:t>
        </w:r>
      </w:ins>
      <w:ins w:id="96" w:author="MARIA LAURA ZOFFOLI" w:date="2024-10-22T18:17:00Z" w16du:dateUtc="2024-10-22T16:17:00Z">
        <w:r w:rsidR="00296E2D">
          <w:t xml:space="preserve">were affected by </w:t>
        </w:r>
      </w:ins>
      <w:ins w:id="97" w:author="MARIA LAURA ZOFFOLI" w:date="2024-10-22T18:12:00Z" w16du:dateUtc="2024-10-22T16:12:00Z">
        <w:r w:rsidR="00345EC5">
          <w:t>the extreme events</w:t>
        </w:r>
      </w:ins>
      <w:ins w:id="98" w:author="MARIA LAURA ZOFFOLI" w:date="2024-10-22T18:18:00Z" w16du:dateUtc="2024-10-22T16:18:00Z">
        <w:r w:rsidR="00296E2D">
          <w:t xml:space="preserve">, which altered their color and </w:t>
        </w:r>
      </w:ins>
      <w:ins w:id="99" w:author="MARIA LAURA ZOFFOLI" w:date="2024-10-22T18:12:00Z" w16du:dateUtc="2024-10-22T16:12:00Z">
        <w:r w:rsidR="00345EC5">
          <w:t>impacted the satellite reflectance</w:t>
        </w:r>
      </w:ins>
      <w:del w:id="100" w:author="MARIA LAURA ZOFFOLI" w:date="2024-10-22T18:09:00Z" w16du:dateUtc="2024-10-22T16:09:00Z">
        <w:r w:rsidDel="00345EC5">
          <w:delText>there were no notable differences in the reflectance of the two classes of GCPs</w:delText>
        </w:r>
      </w:del>
      <w:r>
        <w:t xml:space="preserve"> (</w:t>
      </w:r>
      <w:hyperlink w:anchor="fig-S2_comparison">
        <w:r w:rsidR="00345EC5">
          <w:rPr>
            <w:rStyle w:val="Hyperlink"/>
          </w:rPr>
          <w:t>Figure 6</w:t>
        </w:r>
      </w:hyperlink>
      <w:r>
        <w:t xml:space="preserve"> D, </w:t>
      </w:r>
      <w:del w:id="101" w:author="MARIA LAURA ZOFFOLI" w:date="2024-10-22T18:18:00Z" w16du:dateUtc="2024-10-22T16:18:00Z">
        <w:r w:rsidDel="00296E2D">
          <w:delText>left</w:delText>
        </w:r>
      </w:del>
      <w:ins w:id="102" w:author="MARIA LAURA ZOFFOLI" w:date="2024-10-22T18:18:00Z" w16du:dateUtc="2024-10-22T16:18:00Z">
        <w:r w:rsidR="00296E2D">
          <w:t>right</w:t>
        </w:r>
      </w:ins>
      <w:r>
        <w:t xml:space="preserve">). </w:t>
      </w:r>
      <w:ins w:id="103" w:author="MARIA LAURA ZOFFOLI" w:date="2024-10-22T18:29:00Z">
        <w:r w:rsidR="000353A6" w:rsidRPr="000353A6">
          <w:t>The reflectance spectra over dark seagrass were characterized by the loss of the reflectance peak at 560 nm and a decrease in the infrared plateau, which was observed as a steady increase up to 940 nm.</w:t>
        </w:r>
      </w:ins>
    </w:p>
    <w:p w14:paraId="36EC3849" w14:textId="5DC666A8" w:rsidR="0040138B" w:rsidRDefault="00000000">
      <w:pPr>
        <w:pStyle w:val="FirstParagraph"/>
      </w:pPr>
      <w:del w:id="104" w:author="MARIA LAURA ZOFFOLI" w:date="2024-10-22T18:20:00Z" w16du:dateUtc="2024-10-22T16:20:00Z">
        <w:r w:rsidDel="00296E2D">
          <w:delText xml:space="preserve">Both spectra show strong absorption at 668 nm (chlorophyll-a), a high infrared plateau, and a reflectance peak in the green region of the spectrum. </w:delText>
        </w:r>
      </w:del>
      <w:del w:id="105" w:author="MARIA LAURA ZOFFOLI" w:date="2024-10-22T18:29:00Z" w16du:dateUtc="2024-10-22T16:29:00Z">
        <w:r w:rsidDel="000353A6">
          <w:delText>In contrast, spectra extracted from the 6 September image show clear differences between the two classes of GCPs (</w:delText>
        </w:r>
        <w:r w:rsidDel="000353A6">
          <w:fldChar w:fldCharType="begin"/>
        </w:r>
        <w:r w:rsidDel="000353A6">
          <w:delInstrText>HYPERLINK \l "fig-S2_comparison" \h</w:delInstrText>
        </w:r>
        <w:r w:rsidDel="000353A6">
          <w:fldChar w:fldCharType="separate"/>
        </w:r>
        <w:r w:rsidDel="000353A6">
          <w:rPr>
            <w:rStyle w:val="Hyperlink"/>
          </w:rPr>
          <w:delText>Figure 6</w:delText>
        </w:r>
        <w:r w:rsidDel="000353A6">
          <w:rPr>
            <w:rStyle w:val="Hyperlink"/>
          </w:rPr>
          <w:fldChar w:fldCharType="end"/>
        </w:r>
        <w:r w:rsidDel="000353A6">
          <w:delText xml:space="preserve"> D, right). GCPs corresponding to green seagrass observed in the field maintained a similar spectral shape as before the heatwave events. However, GCPs corresponding to darkened seagrass observed in the field have </w:delText>
        </w:r>
      </w:del>
      <w:del w:id="106" w:author="MARIA LAURA ZOFFOLI" w:date="2024-10-22T18:25:00Z" w16du:dateUtc="2024-10-22T16:25:00Z">
        <w:r w:rsidDel="000353A6">
          <w:delText>lost their high reflectance in the green part of the spectrum, and the infrared plateau has decreased significantly, now exhibiting a downward slope.</w:delText>
        </w:r>
      </w:del>
    </w:p>
    <w:tbl>
      <w:tblPr>
        <w:tblStyle w:val="Table"/>
        <w:tblW w:w="5000" w:type="pct"/>
        <w:tblLayout w:type="fixed"/>
        <w:tblLook w:val="0000" w:firstRow="0" w:lastRow="0" w:firstColumn="0" w:lastColumn="0" w:noHBand="0" w:noVBand="0"/>
      </w:tblPr>
      <w:tblGrid>
        <w:gridCol w:w="9972"/>
      </w:tblGrid>
      <w:tr w:rsidR="0040138B" w14:paraId="0233240B" w14:textId="77777777">
        <w:tc>
          <w:tcPr>
            <w:tcW w:w="7920" w:type="dxa"/>
          </w:tcPr>
          <w:p w14:paraId="1F381147" w14:textId="77777777" w:rsidR="0040138B" w:rsidRDefault="00000000">
            <w:pPr>
              <w:pStyle w:val="Compact"/>
              <w:jc w:val="center"/>
            </w:pPr>
            <w:bookmarkStart w:id="107" w:name="fig-S2_comparison"/>
            <w:bookmarkStart w:id="108" w:name="cell-fig-S2_comparison"/>
            <w:r>
              <w:rPr>
                <w:noProof/>
              </w:rPr>
              <w:lastRenderedPageBreak/>
              <w:drawing>
                <wp:inline distT="0" distB="0" distL="0" distR="0" wp14:anchorId="4316730E" wp14:editId="4F48AEC3">
                  <wp:extent cx="5334000" cy="453617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s/Low_res/Heatwaves_S2_plot.png"/>
                          <pic:cNvPicPr>
                            <a:picLocks noChangeAspect="1" noChangeArrowheads="1"/>
                          </pic:cNvPicPr>
                        </pic:nvPicPr>
                        <pic:blipFill>
                          <a:blip r:embed="rId14"/>
                          <a:stretch>
                            <a:fillRect/>
                          </a:stretch>
                        </pic:blipFill>
                        <pic:spPr bwMode="auto">
                          <a:xfrm>
                            <a:off x="0" y="0"/>
                            <a:ext cx="5334000" cy="4536179"/>
                          </a:xfrm>
                          <a:prstGeom prst="rect">
                            <a:avLst/>
                          </a:prstGeom>
                          <a:noFill/>
                          <a:ln w="9525">
                            <a:noFill/>
                            <a:headEnd/>
                            <a:tailEnd/>
                          </a:ln>
                        </pic:spPr>
                      </pic:pic>
                    </a:graphicData>
                  </a:graphic>
                </wp:inline>
              </w:drawing>
            </w:r>
          </w:p>
          <w:p w14:paraId="44FB9294" w14:textId="67BF635A" w:rsidR="0040138B" w:rsidRDefault="00000000">
            <w:pPr>
              <w:pStyle w:val="ImageCaption"/>
              <w:spacing w:before="200"/>
            </w:pPr>
            <w:r>
              <w:t xml:space="preserve">Figure 6: Spectral Comparison of Sentinel-2 </w:t>
            </w:r>
            <w:del w:id="109" w:author="MARIA LAURA ZOFFOLI" w:date="2024-10-22T18:32:00Z" w16du:dateUtc="2024-10-22T16:32:00Z">
              <w:r w:rsidDel="001B4CE5">
                <w:delText xml:space="preserve">Signatures </w:delText>
              </w:r>
            </w:del>
            <w:ins w:id="110" w:author="MARIA LAURA ZOFFOLI" w:date="2024-10-22T18:32:00Z" w16du:dateUtc="2024-10-22T16:32:00Z">
              <w:r w:rsidR="001B4CE5">
                <w:t>Reflectance</w:t>
              </w:r>
              <w:r w:rsidR="001B4CE5">
                <w:t xml:space="preserve"> </w:t>
              </w:r>
            </w:ins>
            <w:r>
              <w:t xml:space="preserve">(D) </w:t>
            </w:r>
            <w:ins w:id="111" w:author="MARIA LAURA ZOFFOLI" w:date="2024-10-22T18:32:00Z" w16du:dateUtc="2024-10-22T16:32:00Z">
              <w:r w:rsidR="001B4CE5">
                <w:t xml:space="preserve">over </w:t>
              </w:r>
            </w:ins>
            <w:del w:id="112" w:author="MARIA LAURA ZOFFOLI" w:date="2024-10-22T18:32:00Z" w16du:dateUtc="2024-10-22T16:32:00Z">
              <w:r w:rsidDel="001B4CE5">
                <w:delText>of</w:delText>
              </w:r>
            </w:del>
            <w:r>
              <w:t xml:space="preserve"> Ground Control Points (GCPs) Before (A) and </w:t>
            </w:r>
            <w:del w:id="113" w:author="MARIA LAURA ZOFFOLI" w:date="2024-10-22T18:32:00Z" w16du:dateUtc="2024-10-22T16:32:00Z">
              <w:r w:rsidDel="001B4CE5">
                <w:delText xml:space="preserve">After </w:delText>
              </w:r>
            </w:del>
            <w:ins w:id="114" w:author="MARIA LAURA ZOFFOLI" w:date="2024-10-22T18:32:00Z" w16du:dateUtc="2024-10-22T16:32:00Z">
              <w:r w:rsidR="001B4CE5">
                <w:t>During</w:t>
              </w:r>
              <w:r w:rsidR="001B4CE5">
                <w:t xml:space="preserve"> </w:t>
              </w:r>
            </w:ins>
            <w:r>
              <w:t>(B) Heatwave Events (C)</w:t>
            </w:r>
            <w:del w:id="115" w:author="MARIA LAURA ZOFFOLI" w:date="2024-10-22T18:34:00Z" w16du:dateUtc="2024-10-22T16:34:00Z">
              <w:r w:rsidDel="001B4CE5">
                <w:delText xml:space="preserve"> </w:delText>
              </w:r>
            </w:del>
            <w:r>
              <w:t>; A</w:t>
            </w:r>
            <w:del w:id="116" w:author="MARIA LAURA ZOFFOLI" w:date="2024-10-22T18:34:00Z" w16du:dateUtc="2024-10-22T16:34:00Z">
              <w:r w:rsidDel="001B4CE5">
                <w:delText xml:space="preserve"> </w:delText>
              </w:r>
            </w:del>
            <w:r>
              <w:t xml:space="preserve">: RGB color composition of the Sentinel-2 image </w:t>
            </w:r>
            <w:del w:id="117" w:author="MARIA LAURA ZOFFOLI" w:date="2024-10-22T18:35:00Z" w16du:dateUtc="2024-10-22T16:35:00Z">
              <w:r w:rsidDel="001B4CE5">
                <w:delText xml:space="preserve">from </w:delText>
              </w:r>
            </w:del>
            <w:ins w:id="118" w:author="MARIA LAURA ZOFFOLI" w:date="2024-10-22T18:35:00Z" w16du:dateUtc="2024-10-22T16:35:00Z">
              <w:r w:rsidR="001B4CE5">
                <w:t>on</w:t>
              </w:r>
              <w:r w:rsidR="001B4CE5">
                <w:t xml:space="preserve"> </w:t>
              </w:r>
            </w:ins>
            <w:r>
              <w:t xml:space="preserve">September 1, 2021. The points correspond to GCPs collected on September 10, 2021 </w:t>
            </w:r>
            <w:hyperlink w:anchor="fig-quiberonMap">
              <w:r w:rsidR="0040138B">
                <w:rPr>
                  <w:rStyle w:val="Hyperlink"/>
                </w:rPr>
                <w:t>Figure 1</w:t>
              </w:r>
            </w:hyperlink>
            <w:r>
              <w:t xml:space="preserve"> ; B</w:t>
            </w:r>
            <w:del w:id="119" w:author="MARIA LAURA ZOFFOLI" w:date="2024-10-22T18:34:00Z" w16du:dateUtc="2024-10-22T16:34:00Z">
              <w:r w:rsidDel="001B4CE5">
                <w:delText xml:space="preserve"> </w:delText>
              </w:r>
            </w:del>
            <w:r>
              <w:t>: Detection of heatwave events based on both Air Temperature and Sea Surface Temperature</w:t>
            </w:r>
            <w:ins w:id="120" w:author="MARIA LAURA ZOFFOLI" w:date="2024-10-22T18:33:00Z" w16du:dateUtc="2024-10-22T16:33:00Z">
              <w:r w:rsidR="001B4CE5">
                <w:t xml:space="preserve"> (SST)</w:t>
              </w:r>
            </w:ins>
            <w:r>
              <w:t xml:space="preserve">. The solid line represents the daily average temperature, while the dashed line indicates the 90th percentile of the climatology. </w:t>
            </w:r>
            <w:ins w:id="121" w:author="MARIA LAURA ZOFFOLI" w:date="2024-10-22T18:33:00Z" w16du:dateUtc="2024-10-22T16:33:00Z">
              <w:r w:rsidR="001B4CE5">
                <w:t>Colored poly</w:t>
              </w:r>
            </w:ins>
            <w:ins w:id="122" w:author="MARIA LAURA ZOFFOLI" w:date="2024-10-22T18:34:00Z" w16du:dateUtc="2024-10-22T16:34:00Z">
              <w:r w:rsidR="001B4CE5">
                <w:t>gons identify heatwaves</w:t>
              </w:r>
            </w:ins>
            <w:del w:id="123" w:author="MARIA LAURA ZOFFOLI" w:date="2024-10-22T18:34:00Z" w16du:dateUtc="2024-10-22T16:34:00Z">
              <w:r w:rsidDel="001B4CE5">
                <w:delText>When the daily average exceeds the 90th percentile for three consecutive days, the event is classified as a heatwave (colored polygons)</w:delText>
              </w:r>
            </w:del>
            <w:r>
              <w:t>. The two vertical dashed lines represent the acquisition dates of the two Sentinel-2 images</w:t>
            </w:r>
            <w:ins w:id="124" w:author="MARIA LAURA ZOFFOLI" w:date="2024-10-22T18:35:00Z" w16du:dateUtc="2024-10-22T16:35:00Z">
              <w:r w:rsidR="001B4CE5">
                <w:t xml:space="preserve"> using in this analysis</w:t>
              </w:r>
            </w:ins>
            <w:del w:id="125" w:author="MARIA LAURA ZOFFOLI" w:date="2024-10-22T18:35:00Z" w16du:dateUtc="2024-10-22T16:35:00Z">
              <w:r w:rsidDel="001B4CE5">
                <w:delText xml:space="preserve"> </w:delText>
              </w:r>
            </w:del>
            <w:r>
              <w:t xml:space="preserve">; C : RGB color composition of the Sentinel-2 image </w:t>
            </w:r>
            <w:del w:id="126" w:author="MARIA LAURA ZOFFOLI" w:date="2024-10-22T18:35:00Z" w16du:dateUtc="2024-10-22T16:35:00Z">
              <w:r w:rsidDel="001B4CE5">
                <w:delText xml:space="preserve">from </w:delText>
              </w:r>
            </w:del>
            <w:ins w:id="127" w:author="MARIA LAURA ZOFFOLI" w:date="2024-10-22T18:35:00Z" w16du:dateUtc="2024-10-22T16:35:00Z">
              <w:r w:rsidR="001B4CE5">
                <w:t>on</w:t>
              </w:r>
              <w:r w:rsidR="001B4CE5">
                <w:t xml:space="preserve"> </w:t>
              </w:r>
            </w:ins>
            <w:r>
              <w:t xml:space="preserve">September 6, 2021. The points correspond to GCPs collected on September 10, 2021 </w:t>
            </w:r>
            <w:ins w:id="128" w:author="MARIA LAURA ZOFFOLI" w:date="2024-10-22T18:36:00Z" w16du:dateUtc="2024-10-22T16:36:00Z">
              <w:r w:rsidR="001B4CE5">
                <w:t>(see section xxx)</w:t>
              </w:r>
            </w:ins>
            <w:del w:id="129" w:author="MARIA LAURA ZOFFOLI" w:date="2024-10-22T18:36:00Z" w16du:dateUtc="2024-10-22T16:36:00Z">
              <w:r w:rsidR="0040138B" w:rsidDel="001B4CE5">
                <w:fldChar w:fldCharType="begin"/>
              </w:r>
              <w:r w:rsidR="0040138B" w:rsidDel="001B4CE5">
                <w:delInstrText>HYPERLINK \l "fig-quiberonMap" \h</w:delInstrText>
              </w:r>
              <w:r w:rsidR="0040138B" w:rsidDel="001B4CE5">
                <w:fldChar w:fldCharType="separate"/>
              </w:r>
              <w:r w:rsidR="0040138B" w:rsidDel="001B4CE5">
                <w:rPr>
                  <w:rStyle w:val="Hyperlink"/>
                </w:rPr>
                <w:delText>Figure 1</w:delText>
              </w:r>
              <w:r w:rsidR="0040138B" w:rsidDel="001B4CE5">
                <w:rPr>
                  <w:rStyle w:val="Hyperlink"/>
                </w:rPr>
                <w:fldChar w:fldCharType="end"/>
              </w:r>
              <w:r w:rsidDel="001B4CE5">
                <w:delText xml:space="preserve"> </w:delText>
              </w:r>
            </w:del>
            <w:ins w:id="130" w:author="MARIA LAURA ZOFFOLI" w:date="2024-10-22T18:37:00Z" w16du:dateUtc="2024-10-22T16:37:00Z">
              <w:r w:rsidR="001B4CE5">
                <w:t>f</w:t>
              </w:r>
            </w:ins>
            <w:r>
              <w:t xml:space="preserve">; D : Average spectral signatures of GCPs where dark and green seagrasses (blue and gold lines, respectively) were </w:t>
            </w:r>
            <w:del w:id="131" w:author="MARIA LAURA ZOFFOLI" w:date="2024-10-22T18:37:00Z" w16du:dateUtc="2024-10-22T16:37:00Z">
              <w:r w:rsidDel="001B4CE5">
                <w:delText xml:space="preserve">present </w:delText>
              </w:r>
            </w:del>
            <w:ins w:id="132" w:author="MARIA LAURA ZOFFOLI" w:date="2024-10-22T18:37:00Z" w16du:dateUtc="2024-10-22T16:37:00Z">
              <w:r w:rsidR="001B4CE5">
                <w:t>identified</w:t>
              </w:r>
              <w:r w:rsidR="001B4CE5">
                <w:t xml:space="preserve"> </w:t>
              </w:r>
            </w:ins>
            <w:r>
              <w:t xml:space="preserve">during the field survey. The left plot shows the reflectance of these GCPs before the heatwave impact, while the right plot shows the spectral signature </w:t>
            </w:r>
            <w:del w:id="133" w:author="MARIA LAURA ZOFFOLI" w:date="2024-10-22T18:37:00Z" w16du:dateUtc="2024-10-22T16:37:00Z">
              <w:r w:rsidDel="001B4CE5">
                <w:delText xml:space="preserve">after </w:delText>
              </w:r>
            </w:del>
            <w:ins w:id="134" w:author="MARIA LAURA ZOFFOLI" w:date="2024-10-22T18:37:00Z" w16du:dateUtc="2024-10-22T16:37:00Z">
              <w:r w:rsidR="001B4CE5">
                <w:t>during</w:t>
              </w:r>
              <w:r w:rsidR="001B4CE5">
                <w:t xml:space="preserve"> </w:t>
              </w:r>
            </w:ins>
            <w:r>
              <w:t>the heatwaves.</w:t>
            </w:r>
            <w:ins w:id="135" w:author="MARIA LAURA ZOFFOLI" w:date="2024-10-22T18:37:00Z" w16du:dateUtc="2024-10-22T16:37:00Z">
              <w:r w:rsidR="001B4CE5">
                <w:t xml:space="preserve"> </w:t>
              </w:r>
            </w:ins>
            <w:r>
              <w:t>The ribbons around the lines represent the standard deviation.</w:t>
            </w:r>
          </w:p>
        </w:tc>
        <w:bookmarkEnd w:id="107"/>
      </w:tr>
      <w:tr w:rsidR="0040138B" w14:paraId="3903D483" w14:textId="77777777">
        <w:tc>
          <w:tcPr>
            <w:tcW w:w="7920" w:type="dxa"/>
          </w:tcPr>
          <w:p w14:paraId="7EFA592A" w14:textId="77777777" w:rsidR="0040138B" w:rsidRDefault="00000000">
            <w:pPr>
              <w:pStyle w:val="Compact"/>
              <w:jc w:val="center"/>
            </w:pPr>
            <w:bookmarkStart w:id="136" w:name="fig-NDVI_GLI_SPC"/>
            <w:bookmarkStart w:id="137" w:name="cell-fig-NDVI_GLI_SPC"/>
            <w:bookmarkEnd w:id="108"/>
            <w:r>
              <w:rPr>
                <w:noProof/>
              </w:rPr>
              <w:lastRenderedPageBreak/>
              <w:drawing>
                <wp:inline distT="0" distB="0" distL="0" distR="0" wp14:anchorId="32653E0A" wp14:editId="7109DF3F">
                  <wp:extent cx="4267200" cy="6096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s/High_res/Compares_Indices_S2.png"/>
                          <pic:cNvPicPr>
                            <a:picLocks noChangeAspect="1" noChangeArrowheads="1"/>
                          </pic:cNvPicPr>
                        </pic:nvPicPr>
                        <pic:blipFill>
                          <a:blip r:embed="rId15"/>
                          <a:stretch>
                            <a:fillRect/>
                          </a:stretch>
                        </pic:blipFill>
                        <pic:spPr bwMode="auto">
                          <a:xfrm>
                            <a:off x="0" y="0"/>
                            <a:ext cx="4267200" cy="6096000"/>
                          </a:xfrm>
                          <a:prstGeom prst="rect">
                            <a:avLst/>
                          </a:prstGeom>
                          <a:noFill/>
                          <a:ln w="9525">
                            <a:noFill/>
                            <a:headEnd/>
                            <a:tailEnd/>
                          </a:ln>
                        </pic:spPr>
                      </pic:pic>
                    </a:graphicData>
                  </a:graphic>
                </wp:inline>
              </w:drawing>
            </w:r>
          </w:p>
          <w:p w14:paraId="653B8FAD" w14:textId="77777777" w:rsidR="0040138B" w:rsidRDefault="00000000">
            <w:pPr>
              <w:pStyle w:val="ImageCaption"/>
              <w:spacing w:before="200"/>
            </w:pPr>
            <w:r>
              <w:t>Figure 7: Comparaison of Sentinel-2 based radiometric indices at two different dates, before (2021-09-01) and after (2021-09-06) the heatwaves events of Quiberons, for the two category of GCPs seen in the filed : Green seagrasses and Darkened Seagrasses. SPC stands for Seagrass Percent Covers and it’s calculated using the equation of Zoffoli et al. (2020).</w:t>
            </w:r>
          </w:p>
        </w:tc>
        <w:bookmarkEnd w:id="136"/>
      </w:tr>
    </w:tbl>
    <w:p w14:paraId="62FC784F" w14:textId="77777777" w:rsidR="0040138B" w:rsidRDefault="00000000">
      <w:pPr>
        <w:pStyle w:val="Heading1"/>
      </w:pPr>
      <w:bookmarkStart w:id="138" w:name="bibliography"/>
      <w:bookmarkEnd w:id="28"/>
      <w:bookmarkEnd w:id="29"/>
      <w:bookmarkEnd w:id="137"/>
      <w:r>
        <w:t>4. Bibliography</w:t>
      </w:r>
    </w:p>
    <w:p w14:paraId="0AA05CEC" w14:textId="77777777" w:rsidR="0040138B" w:rsidRDefault="00000000">
      <w:pPr>
        <w:pStyle w:val="Bibliography"/>
      </w:pPr>
      <w:bookmarkStart w:id="139" w:name="ref-akbar2020mangrove"/>
      <w:bookmarkStart w:id="140" w:name="refs"/>
      <w:r>
        <w:t>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p w14:paraId="451984A1" w14:textId="77777777" w:rsidR="0040138B" w:rsidRDefault="00000000">
      <w:pPr>
        <w:pStyle w:val="Bibliography"/>
      </w:pPr>
      <w:bookmarkStart w:id="141" w:name="ref-carlan2020identifying"/>
      <w:bookmarkEnd w:id="139"/>
      <w:r>
        <w:lastRenderedPageBreak/>
        <w:t>Cârlan, I., Mihai, B.-A., Nistor, C., Große-Stoltenberg, A., 2020. Identifying urban vegetation stress factors based on open access remote sensing imagery and field observations. Ecological Informatics 55, 101032.</w:t>
      </w:r>
    </w:p>
    <w:p w14:paraId="7F01E57B" w14:textId="77777777" w:rsidR="0040138B" w:rsidRDefault="00000000">
      <w:pPr>
        <w:pStyle w:val="Bibliography"/>
      </w:pPr>
      <w:bookmarkStart w:id="142" w:name="ref-CMEMS_1"/>
      <w:bookmarkEnd w:id="141"/>
      <w:r>
        <w:t xml:space="preserve">CMEMS, 2024. European north west shelf/iberia biscay irish seas – high resolution ODYSSEA sea surface temperature multi-sensor L3 observations reprocessed, e.u. Copernicus marine service information (CMEMS). Marine data store (MDS). (Accessed on 17-10-2024). </w:t>
      </w:r>
      <w:hyperlink r:id="rId16">
        <w:r w:rsidR="0040138B">
          <w:rPr>
            <w:rStyle w:val="Hyperlink"/>
          </w:rPr>
          <w:t>https://doi.org/10.48670/moi-00311</w:t>
        </w:r>
      </w:hyperlink>
    </w:p>
    <w:p w14:paraId="06CDAD74" w14:textId="77777777" w:rsidR="0040138B" w:rsidRDefault="00000000">
      <w:pPr>
        <w:pStyle w:val="Bibliography"/>
      </w:pPr>
      <w:bookmarkStart w:id="143" w:name="ref-deguette2022physiological"/>
      <w:bookmarkEnd w:id="142"/>
      <w:r w:rsidRPr="00794BF0">
        <w:rPr>
          <w:lang w:val="pt-BR"/>
        </w:rPr>
        <w:t xml:space="preserve">Deguette, A., Barrote, I., Silva, J., 2022. </w:t>
      </w:r>
      <w:r>
        <w:t>Physiological and morphological effects of a marine heatwave on the seagrass cymodocea nodosa. Scientific Reports 12, 7950.</w:t>
      </w:r>
    </w:p>
    <w:p w14:paraId="1B83E1BB" w14:textId="77777777" w:rsidR="0040138B" w:rsidRDefault="00000000">
      <w:pPr>
        <w:pStyle w:val="Bibliography"/>
      </w:pPr>
      <w:bookmarkStart w:id="144" w:name="ref-sen2cor"/>
      <w:bookmarkEnd w:id="143"/>
      <w:r>
        <w:t>European Space Agency, 2024b. Sen2Cor: Sentinel-2 atmospheric correction processor.</w:t>
      </w:r>
    </w:p>
    <w:p w14:paraId="2D778B51" w14:textId="77777777" w:rsidR="0040138B" w:rsidRDefault="00000000">
      <w:pPr>
        <w:pStyle w:val="Bibliography"/>
      </w:pPr>
      <w:bookmarkStart w:id="145" w:name="ref-copernicus_sentinel2"/>
      <w:bookmarkEnd w:id="144"/>
      <w:r>
        <w:t>European Space Agency, 2024a. Copernicus open access hub.</w:t>
      </w:r>
    </w:p>
    <w:p w14:paraId="5E2867BC" w14:textId="77777777" w:rsidR="0040138B" w:rsidRDefault="00000000">
      <w:pPr>
        <w:pStyle w:val="Bibliography"/>
      </w:pPr>
      <w:bookmarkStart w:id="146" w:name="ref-gardner2018global"/>
      <w:bookmarkEnd w:id="145"/>
      <w:r w:rsidRPr="00794BF0">
        <w:rPr>
          <w:lang w:val="fr-FR"/>
        </w:rPr>
        <w:t xml:space="preserve">Gardner, R.C., Finlayson, C., 2018. </w:t>
      </w:r>
      <w:r>
        <w:t>Global wetland outlook: State of the world’s wetlands and their services to people, in: Ramsar Convention Secretariat. pp. 2020–5.</w:t>
      </w:r>
    </w:p>
    <w:p w14:paraId="4F2071CF" w14:textId="77777777" w:rsidR="0040138B" w:rsidRDefault="00000000">
      <w:pPr>
        <w:pStyle w:val="Bibliography"/>
      </w:pPr>
      <w:bookmarkStart w:id="147" w:name="ref-guerrero2020heat"/>
      <w:bookmarkEnd w:id="146"/>
      <w:r>
        <w:t>Guerrero-Meseguer, L., Marı́n, A., Sanz-Lázaro, C., 2020. Heat wave intensity can vary the cumulative effects of multiple environmental stressors on posidonia oceanica seedlings. Marine Environmental Research 159, 105001.</w:t>
      </w:r>
    </w:p>
    <w:p w14:paraId="2ABAFC39" w14:textId="77777777" w:rsidR="0040138B" w:rsidRDefault="00000000">
      <w:pPr>
        <w:pStyle w:val="Bibliography"/>
      </w:pPr>
      <w:bookmarkStart w:id="148" w:name="ref-hobday2016hierarchical"/>
      <w:bookmarkEnd w:id="147"/>
      <w:r>
        <w:t>Hobday, A.J., Alexander, L.V., Perkins, S.E., Smale, D.A., Straub, S.C., Oliver, E.C., Benthuysen, J.A., Burrows, M.T., Donat, M.G., Feng, M., others, 2016. A hierarchical approach to defining marine heatwaves. Progress in oceanography 141, 227–238.</w:t>
      </w:r>
    </w:p>
    <w:p w14:paraId="626AF15E" w14:textId="77777777" w:rsidR="0040138B" w:rsidRDefault="00000000">
      <w:pPr>
        <w:pStyle w:val="Bibliography"/>
      </w:pPr>
      <w:bookmarkStart w:id="149" w:name="ref-hobday2018categorizing"/>
      <w:bookmarkEnd w:id="148"/>
      <w:r>
        <w:t>Hobday, A.J., Oliver, E.C., Gupta, A.S., Benthuysen, J.A., Burrows, M.T., Donat, M.G., Holbrook, N.J., Moore, P.J., Thomsen, M.S., Wernberg, T., others, 2018. Categorizing and naming marine heatwaves. Oceanography 31, 162–173.</w:t>
      </w:r>
    </w:p>
    <w:p w14:paraId="3BBA9B1C" w14:textId="77777777" w:rsidR="0040138B" w:rsidRDefault="00000000">
      <w:pPr>
        <w:pStyle w:val="Bibliography"/>
      </w:pPr>
      <w:bookmarkStart w:id="150" w:name="ref-huete2012vegetation"/>
      <w:bookmarkEnd w:id="149"/>
      <w:r>
        <w:t>Huete, A.R., 2012. Vegetation indices, remote sensing and forest monitoring. Geography Compass 6, 513–532.</w:t>
      </w:r>
    </w:p>
    <w:p w14:paraId="00DD5399" w14:textId="77777777" w:rsidR="0040138B" w:rsidRDefault="00000000">
      <w:pPr>
        <w:pStyle w:val="Bibliography"/>
      </w:pPr>
      <w:bookmarkStart w:id="151" w:name="ref-jankowska2019stabilizing"/>
      <w:bookmarkEnd w:id="150"/>
      <w:r>
        <w:t>Jankowska, E., Michel, L.N., Lepoint, G., Włodarska-Kowalczuk, M., 2019. Stabilizing effects of seagrass meadows on coastal water benthic food webs. Journal of Experimental Marine Biology and Ecology 510, 54–63.</w:t>
      </w:r>
    </w:p>
    <w:p w14:paraId="45DCC091" w14:textId="77777777" w:rsidR="0040138B" w:rsidRDefault="00000000">
      <w:pPr>
        <w:pStyle w:val="Bibliography"/>
      </w:pPr>
      <w:bookmarkStart w:id="152" w:name="ref-kloos2021agricultural"/>
      <w:bookmarkEnd w:id="151"/>
      <w:r>
        <w:t>Kloos, S., Yuan, Y., Castelli, M., Menzel, A., 2021. Agricultural drought detection with MODIS based vegetation health indices in southeast germany. Remote Sensing 13, 3907.</w:t>
      </w:r>
    </w:p>
    <w:p w14:paraId="40D4460E" w14:textId="77777777" w:rsidR="0040138B" w:rsidRDefault="00000000">
      <w:pPr>
        <w:pStyle w:val="Bibliography"/>
      </w:pPr>
      <w:bookmarkStart w:id="153" w:name="ref-louhaichi2001spatially"/>
      <w:bookmarkEnd w:id="152"/>
      <w:r>
        <w:t>Louhaichi, M., Borman, M.M., Johnson, D.E., 2001. Spatially located platform and aerial photography for documentation of grazing impacts on wheat. Geocarto International 16, 65–70.</w:t>
      </w:r>
    </w:p>
    <w:p w14:paraId="2A90620D" w14:textId="77777777" w:rsidR="0040138B" w:rsidRDefault="00000000">
      <w:pPr>
        <w:pStyle w:val="Bibliography"/>
      </w:pPr>
      <w:bookmarkStart w:id="154" w:name="ref-papathanasopoulou2019satellite"/>
      <w:bookmarkEnd w:id="153"/>
      <w:r>
        <w:t>Papathanasopoulou, E., Simis, S., Alikas, K., Ansper, A., Anttila, J., Barillé, A., Barillé, L., Brando, V., Bresciani, M., Bučas, M., others, 2019. Satellite-assisted monitoring of water quality to support the implementation of the water framework directive. EOMORES white paper.</w:t>
      </w:r>
    </w:p>
    <w:p w14:paraId="000E53D5" w14:textId="77777777" w:rsidR="0040138B" w:rsidRDefault="00000000">
      <w:pPr>
        <w:pStyle w:val="Bibliography"/>
      </w:pPr>
      <w:bookmarkStart w:id="155" w:name="ref-perkins2013measurement"/>
      <w:bookmarkEnd w:id="154"/>
      <w:r>
        <w:lastRenderedPageBreak/>
        <w:t>Perkins, S.E., Alexander, L.V., 2013. On the measurement of heat waves. Journal of climate 26, 4500–4517.</w:t>
      </w:r>
    </w:p>
    <w:p w14:paraId="40B2D451" w14:textId="77777777" w:rsidR="0040138B" w:rsidRDefault="00000000">
      <w:pPr>
        <w:pStyle w:val="Bibliography"/>
      </w:pPr>
      <w:bookmarkStart w:id="156" w:name="ref-ramesh2020seagrass"/>
      <w:bookmarkEnd w:id="155"/>
      <w:r>
        <w:t>Ramesh, C., Mohanraju, R., 2020. Seagrass ecosystems of andaman and nicobar islands: Status and future perspective. Environmental &amp; Earth Sciences Research Journal 7.</w:t>
      </w:r>
    </w:p>
    <w:p w14:paraId="2787FB46" w14:textId="77777777" w:rsidR="0040138B" w:rsidRDefault="00000000">
      <w:pPr>
        <w:pStyle w:val="Bibliography"/>
      </w:pPr>
      <w:bookmarkStart w:id="157" w:name="ref-rouse1974monitoring"/>
      <w:bookmarkEnd w:id="156"/>
      <w:r>
        <w:t>Rouse, J.W., Haas, R.H., Schell, J.A., Deering, D.W., others, 1974. Monitoring vegetation systems in the great plains with ERTS. NASA Spec. Publ 351, 309.</w:t>
      </w:r>
    </w:p>
    <w:p w14:paraId="26BF775C" w14:textId="77777777" w:rsidR="0040138B" w:rsidRDefault="00000000">
      <w:pPr>
        <w:pStyle w:val="Bibliography"/>
      </w:pPr>
      <w:bookmarkStart w:id="158" w:name="ref-sawall2021chronically"/>
      <w:bookmarkEnd w:id="157"/>
      <w:r>
        <w:t>Sawall, Y., Ito, M., Pansch, C., 2021. Chronically elevated sea surface temperatures revealed high susceptibility of the eelgrass zostera marina to winter and spring warming. Limnology and Oceanography 66, 4112–4124.</w:t>
      </w:r>
    </w:p>
    <w:p w14:paraId="1A52D07A" w14:textId="77777777" w:rsidR="0040138B" w:rsidRDefault="00000000">
      <w:pPr>
        <w:pStyle w:val="Bibliography"/>
      </w:pPr>
      <w:bookmarkStart w:id="159" w:name="ref-schlegel2017nearshore"/>
      <w:bookmarkEnd w:id="158"/>
      <w:r>
        <w:t>Schlegel, R.W., Oliver, E.C., Wernberg, T., Smit, A.J., 2017. Nearshore and offshore co-occurrence of marine heatwaves and cold-spells. Progress in Oceanography 151, 189–205.</w:t>
      </w:r>
    </w:p>
    <w:p w14:paraId="761499CE" w14:textId="77777777" w:rsidR="0040138B" w:rsidRDefault="00000000">
      <w:pPr>
        <w:pStyle w:val="Bibliography"/>
      </w:pPr>
      <w:bookmarkStart w:id="160" w:name="ref-heatwaveR"/>
      <w:bookmarkEnd w:id="159"/>
      <w:r>
        <w:t xml:space="preserve">Schlegel, R.W., Smit, A.J., 2018. heatwaveR: A central algorithm for the detection of heatwaves and cold-spells. Journal of Open Source Software 3, 821. </w:t>
      </w:r>
      <w:hyperlink r:id="rId17">
        <w:r w:rsidR="0040138B">
          <w:rPr>
            <w:rStyle w:val="Hyperlink"/>
          </w:rPr>
          <w:t>https://doi.org/10.21105/joss.00821</w:t>
        </w:r>
      </w:hyperlink>
    </w:p>
    <w:p w14:paraId="0F5D6A9A" w14:textId="77777777" w:rsidR="0040138B" w:rsidRDefault="00000000">
      <w:pPr>
        <w:pStyle w:val="Bibliography"/>
      </w:pPr>
      <w:bookmarkStart w:id="161" w:name="ref-scott2018role"/>
      <w:bookmarkEnd w:id="160"/>
      <w:r>
        <w:t>Scott, A.L., York, P.H., Duncan, C., Macreadie, P.I., Connolly, R.M., Ellis, M.T., Jarvis, J.C., Jinks, K.I., Marsh, H., Rasheed, M.A., 2018. The role of herbivory in structuring tropical seagrass ecosystem service delivery. Frontiers in Plant Science 9, 127.</w:t>
      </w:r>
    </w:p>
    <w:p w14:paraId="0DCF45AE" w14:textId="77777777" w:rsidR="0040138B" w:rsidRDefault="00000000">
      <w:pPr>
        <w:pStyle w:val="Bibliography"/>
      </w:pPr>
      <w:bookmarkStart w:id="162" w:name="ref-sevgi2022bitkilerde"/>
      <w:bookmarkEnd w:id="161"/>
      <w:r>
        <w:t>Sevgi, K., Leblebici, S., 2022. Bitkilerde ağır metal stresine verilen fizyolojik ve moleküler yanıtlar. Journal of Anatolian Environmental and Animal Sciences 7, 528–536.</w:t>
      </w:r>
    </w:p>
    <w:p w14:paraId="63B0CC5F" w14:textId="77777777" w:rsidR="0040138B" w:rsidRPr="00794BF0" w:rsidRDefault="00000000">
      <w:pPr>
        <w:pStyle w:val="Bibliography"/>
        <w:rPr>
          <w:lang w:val="pt-BR"/>
        </w:rPr>
      </w:pPr>
      <w:bookmarkStart w:id="163" w:name="ref-simpson2016distribution"/>
      <w:bookmarkEnd w:id="162"/>
      <w:r>
        <w:t xml:space="preserve">Simpson, T.S., Wernberg, T., McDonald, J.I., 2016. Distribution and localised effects of the invasive ascidian didemnum perlucidum (monniot 1983) in an urban estuary. </w:t>
      </w:r>
      <w:r w:rsidRPr="00794BF0">
        <w:rPr>
          <w:lang w:val="pt-BR"/>
        </w:rPr>
        <w:t>PLoS One 11, e0154201.</w:t>
      </w:r>
    </w:p>
    <w:p w14:paraId="109D4024" w14:textId="77777777" w:rsidR="0040138B" w:rsidRPr="00794BF0" w:rsidRDefault="00000000">
      <w:pPr>
        <w:pStyle w:val="Bibliography"/>
        <w:rPr>
          <w:lang w:val="pt-BR"/>
        </w:rPr>
      </w:pPr>
      <w:bookmarkStart w:id="164" w:name="ref-sousa2019blue"/>
      <w:bookmarkEnd w:id="163"/>
      <w:r w:rsidRPr="00794BF0">
        <w:rPr>
          <w:lang w:val="pt-BR"/>
        </w:rPr>
        <w:t>Sousa, A.I., Silva, J.F. da, Azevedo, A., Lillebø, A.I., 2019. Blue carbon stock in zostera noltei meadows at ria de aveiro coastal lagoon (portugal) over a decade. Scientific reports 9, 14387.</w:t>
      </w:r>
    </w:p>
    <w:p w14:paraId="7BB26091" w14:textId="77777777" w:rsidR="0040138B" w:rsidRDefault="00000000">
      <w:pPr>
        <w:pStyle w:val="Bibliography"/>
      </w:pPr>
      <w:bookmarkStart w:id="165" w:name="ref-thomsen2023meadow"/>
      <w:bookmarkEnd w:id="164"/>
      <w:r w:rsidRPr="00794BF0">
        <w:rPr>
          <w:lang w:val="pt-BR"/>
        </w:rPr>
        <w:t xml:space="preserve">Thomsen, E., Herbeck, L.S., Viana, I.G., Jennerjahn, T.C., 2023. </w:t>
      </w:r>
      <w:r>
        <w:t>Meadow trophic status regulates the nitrogen filter function of tropical seagrasses in seasonally eutrophic coastal waters. Limnology and Oceanography 68, 1906–1919.</w:t>
      </w:r>
    </w:p>
    <w:p w14:paraId="052FA36D" w14:textId="77777777" w:rsidR="0040138B" w:rsidRDefault="00000000">
      <w:pPr>
        <w:pStyle w:val="Bibliography"/>
      </w:pPr>
      <w:bookmarkStart w:id="166" w:name="ref-unsworth2022planetary"/>
      <w:bookmarkEnd w:id="165"/>
      <w:r>
        <w:t>Unsworth, R.K., Cullen-Unsworth, L.C., Jones, B.L., Lilley, R.J., 2022. The planetary role of seagrass conservation. Science 377, 609–613.</w:t>
      </w:r>
    </w:p>
    <w:p w14:paraId="0F9D2CBF" w14:textId="77777777" w:rsidR="0040138B" w:rsidRDefault="00000000">
      <w:pPr>
        <w:pStyle w:val="Bibliography"/>
      </w:pPr>
      <w:bookmarkStart w:id="167" w:name="ref-waycott2009accelerating"/>
      <w:bookmarkEnd w:id="166"/>
      <w:r>
        <w:t>Waycott, M., Duarte, C.M., Carruthers, T.J., Orth, R.J., Dennison, W.C., Olyarnik, S., Calladine, A., Fourqurean, J.W., Heck Jr, K.L., Hughes, A.R., others, 2009. Accelerating loss of seagrasses across the globe threatens coastal ecosystems. Proceedings of the national academy of sciences 106, 12377–12381.</w:t>
      </w:r>
    </w:p>
    <w:p w14:paraId="1BCA4BF1" w14:textId="77777777" w:rsidR="0040138B" w:rsidRDefault="00000000">
      <w:pPr>
        <w:pStyle w:val="Bibliography"/>
      </w:pPr>
      <w:bookmarkStart w:id="168" w:name="ref-winters2011effects"/>
      <w:bookmarkEnd w:id="167"/>
      <w:r>
        <w:t>Winters, G., Nelle, P., Fricke, B., Rauch, G., Reusch, T.B., 2011. Effects of a simulated heat wave on photophysiology and gene expression of high-and low-latitude populations of zostera marina. Marine Ecology Progress Series 435, 83–95.</w:t>
      </w:r>
    </w:p>
    <w:p w14:paraId="3AD02B00" w14:textId="77777777" w:rsidR="0040138B" w:rsidRDefault="00000000">
      <w:pPr>
        <w:pStyle w:val="Bibliography"/>
      </w:pPr>
      <w:bookmarkStart w:id="169" w:name="ref-zoffoli2021decadal"/>
      <w:bookmarkEnd w:id="168"/>
      <w:r>
        <w:lastRenderedPageBreak/>
        <w:t>Zoffoli, M.L., Gernez, P., Godet, L., Peters, S., Oiry, S., Barillé, L., 2021. Decadal increase in the ecological status of a north-atlantic intertidal seagrass meadow observed with multi-mission satellite time-series. Ecological Indicators 130, 108033.</w:t>
      </w:r>
    </w:p>
    <w:p w14:paraId="5F0E7FA8" w14:textId="77777777" w:rsidR="0040138B" w:rsidRDefault="00000000">
      <w:pPr>
        <w:pStyle w:val="Bibliography"/>
      </w:pPr>
      <w:bookmarkStart w:id="170" w:name="ref-zoffoli2023remote"/>
      <w:bookmarkEnd w:id="169"/>
      <w:r>
        <w:t>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p w14:paraId="4A443602" w14:textId="77777777" w:rsidR="0040138B" w:rsidRDefault="00000000">
      <w:pPr>
        <w:pStyle w:val="Bibliography"/>
      </w:pPr>
      <w:bookmarkStart w:id="171" w:name="ref-zoffoli2020sentinel"/>
      <w:bookmarkEnd w:id="170"/>
      <w:r>
        <w:t>Zoffoli, M.L., Gernez, P., Rosa, P., Le Bris, A., Brando, V.E., Barillé, A.-L., Harin, N., Peters, S., Poser, K., Spaias, L., others, 2020. Sentinel-2 remote sensing of zostera noltei-dominated intertidal seagrass meadows. Remote Sensing of Environment 251, 112020.</w:t>
      </w:r>
      <w:bookmarkEnd w:id="138"/>
      <w:bookmarkEnd w:id="140"/>
      <w:bookmarkEnd w:id="171"/>
    </w:p>
    <w:sectPr w:rsidR="0040138B">
      <w:pgSz w:w="12240" w:h="15840"/>
      <w:pgMar w:top="1417"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161A58F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CCAA13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750351550">
    <w:abstractNumId w:val="0"/>
  </w:num>
  <w:num w:numId="2" w16cid:durableId="694579645">
    <w:abstractNumId w:val="1"/>
  </w:num>
  <w:num w:numId="3" w16cid:durableId="1386677495">
    <w:abstractNumId w:val="1"/>
  </w:num>
  <w:num w:numId="4" w16cid:durableId="106544668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A LAURA ZOFFOLI">
    <w15:presenceInfo w15:providerId="AD" w15:userId="S::marialaura.zoffoli@cnr.it::eadf9710-b1e6-40af-b882-131b3307ec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38B"/>
    <w:rsid w:val="000353A6"/>
    <w:rsid w:val="000508A2"/>
    <w:rsid w:val="000E1F9D"/>
    <w:rsid w:val="001B4CE5"/>
    <w:rsid w:val="00296E2D"/>
    <w:rsid w:val="00345EC5"/>
    <w:rsid w:val="0040138B"/>
    <w:rsid w:val="00794BF0"/>
    <w:rsid w:val="00FB6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E103B"/>
  <w15:docId w15:val="{A20BC408-2215-4E54-B57F-2A19A6E0D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794B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igoiry.github.io/DISCOV-MicaSens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SigOiry/HeatWave_Seagrasses/blob/main/Scripts/MeteoFrance_Extraction.qmd" TargetMode="External"/><Relationship Id="rId12" Type="http://schemas.openxmlformats.org/officeDocument/2006/relationships/hyperlink" Target="https://www.malvernpanalytical.com/en/learn/knowledge-center/user-manuals/rs3-software-user-manual" TargetMode="External"/><Relationship Id="rId17" Type="http://schemas.openxmlformats.org/officeDocument/2006/relationships/hyperlink" Target="https://doi.org/10.21105/joss.00821" TargetMode="External"/><Relationship Id="rId2" Type="http://schemas.openxmlformats.org/officeDocument/2006/relationships/styles" Target="styles.xml"/><Relationship Id="rId16" Type="http://schemas.openxmlformats.org/officeDocument/2006/relationships/hyperlink" Target="https://doi.org/10.48670/moi-00311"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4.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electricblue.eu/intertidal-chamber"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4658</Words>
  <Characters>26554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Draft – Effect of Atmospheric Heatwaves on Reflectance and Pigment Composition of Intertidal Nanozostera noltei – Draft</vt:lpstr>
    </vt:vector>
  </TitlesOfParts>
  <Company/>
  <LinksUpToDate>false</LinksUpToDate>
  <CharactersWithSpaces>31150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Oiry;Bede Ffinian Rowe Davies;Philippe Rosa;Augustin Debly;Anne-Laure Barillé;Nicolas Harrin;Pierre Gernez;Laurent Barillé</dc:creator>
  <cp:keywords>Remote Sensing, Pigment Composition, Seagrass, Coastal Ecosystems, Heatwaves</cp:keywords>
  <cp:lastModifiedBy>MARIA LAURA ZOFFOLI</cp:lastModifiedBy>
  <cp:revision>3</cp:revision>
  <dcterms:created xsi:type="dcterms:W3CDTF">2024-10-22T16:31:00Z</dcterms:created>
  <dcterms:modified xsi:type="dcterms:W3CDTF">2024-10-22T16:37:00Z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